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7C75" w:rsidRDefault="00F95FEB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margin">
              <wp:align>center</wp:align>
            </wp:positionH>
            <wp:positionV relativeFrom="paragraph">
              <wp:posOffset>-514350</wp:posOffset>
            </wp:positionV>
            <wp:extent cx="1324928" cy="1238519"/>
            <wp:effectExtent l="0" t="0" r="8890" b="0"/>
            <wp:wrapNone/>
            <wp:docPr id="18" name="image6.jpg" descr="WhatsApp Image 2022-03-25 at 5.26.49 P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WhatsApp Image 2022-03-25 at 5.26.49 PM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4928" cy="1238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67C75" w:rsidRDefault="00B67C75">
      <w:pPr>
        <w:spacing w:line="240" w:lineRule="auto"/>
        <w:ind w:right="7080"/>
        <w:jc w:val="center"/>
        <w:rPr>
          <w:rFonts w:ascii="Arial" w:eastAsia="Arial" w:hAnsi="Arial" w:cs="Arial"/>
          <w:b/>
          <w:sz w:val="24"/>
          <w:szCs w:val="24"/>
        </w:rPr>
      </w:pPr>
      <w:bookmarkStart w:id="0" w:name="_yn61pjx1cu80" w:colFirst="0" w:colLast="0"/>
      <w:bookmarkEnd w:id="0"/>
    </w:p>
    <w:p w:rsidR="00B67C75" w:rsidRDefault="00B67C75">
      <w:pPr>
        <w:spacing w:line="240" w:lineRule="auto"/>
        <w:ind w:right="7080"/>
        <w:jc w:val="center"/>
        <w:rPr>
          <w:rFonts w:ascii="Arial" w:eastAsia="Arial" w:hAnsi="Arial" w:cs="Arial"/>
          <w:b/>
          <w:sz w:val="24"/>
          <w:szCs w:val="24"/>
        </w:rPr>
      </w:pPr>
      <w:bookmarkStart w:id="1" w:name="_da3z1w7kbwnc" w:colFirst="0" w:colLast="0"/>
      <w:bookmarkEnd w:id="1"/>
    </w:p>
    <w:p w:rsidR="00B67C75" w:rsidRDefault="00B67C75">
      <w:pPr>
        <w:spacing w:line="240" w:lineRule="auto"/>
        <w:ind w:right="7080"/>
        <w:jc w:val="center"/>
        <w:rPr>
          <w:rFonts w:ascii="Arial" w:eastAsia="Arial" w:hAnsi="Arial" w:cs="Arial"/>
          <w:b/>
          <w:sz w:val="24"/>
          <w:szCs w:val="24"/>
        </w:rPr>
      </w:pPr>
      <w:bookmarkStart w:id="2" w:name="_gjdgxs" w:colFirst="0" w:colLast="0"/>
      <w:bookmarkEnd w:id="2"/>
    </w:p>
    <w:p w:rsidR="00B67C75" w:rsidRDefault="00B67C75">
      <w:pPr>
        <w:spacing w:line="240" w:lineRule="auto"/>
        <w:ind w:left="-1133" w:right="-845"/>
        <w:jc w:val="center"/>
        <w:rPr>
          <w:rFonts w:ascii="Arial" w:eastAsia="Arial" w:hAnsi="Arial" w:cs="Arial"/>
          <w:b/>
          <w:sz w:val="24"/>
          <w:szCs w:val="24"/>
        </w:rPr>
      </w:pPr>
      <w:bookmarkStart w:id="3" w:name="_h8iqxvzgb70p" w:colFirst="0" w:colLast="0"/>
      <w:bookmarkStart w:id="4" w:name="_poaslitonhrk" w:colFirst="0" w:colLast="0"/>
      <w:bookmarkEnd w:id="3"/>
      <w:bookmarkEnd w:id="4"/>
    </w:p>
    <w:p w:rsidR="00B67C75" w:rsidRDefault="00F95FEB">
      <w:pPr>
        <w:spacing w:line="240" w:lineRule="auto"/>
        <w:ind w:left="-1133" w:right="-845"/>
        <w:jc w:val="center"/>
        <w:rPr>
          <w:rFonts w:ascii="Arial" w:eastAsia="Arial" w:hAnsi="Arial" w:cs="Arial"/>
          <w:b/>
          <w:sz w:val="28"/>
          <w:szCs w:val="28"/>
        </w:rPr>
      </w:pPr>
      <w:bookmarkStart w:id="5" w:name="_dn63yzg0b7z7" w:colFirst="0" w:colLast="0"/>
      <w:bookmarkEnd w:id="5"/>
      <w:r>
        <w:rPr>
          <w:rFonts w:ascii="Arial" w:eastAsia="Arial" w:hAnsi="Arial" w:cs="Arial"/>
          <w:b/>
          <w:sz w:val="28"/>
          <w:szCs w:val="28"/>
        </w:rPr>
        <w:t xml:space="preserve">CENTRO DE EDUCACIÓN BÁSICA Y SECUNDARIA </w:t>
      </w:r>
    </w:p>
    <w:p w:rsidR="00B3434B" w:rsidRDefault="00F95FEB" w:rsidP="00B3434B">
      <w:pPr>
        <w:spacing w:line="240" w:lineRule="auto"/>
        <w:ind w:left="-1133" w:right="-845"/>
        <w:jc w:val="center"/>
        <w:rPr>
          <w:rFonts w:ascii="Arial" w:eastAsia="Arial" w:hAnsi="Arial" w:cs="Arial"/>
          <w:b/>
          <w:sz w:val="28"/>
          <w:szCs w:val="28"/>
        </w:rPr>
      </w:pPr>
      <w:bookmarkStart w:id="6" w:name="_za8eqc8ikv5t" w:colFirst="0" w:colLast="0"/>
      <w:bookmarkEnd w:id="6"/>
      <w:r>
        <w:rPr>
          <w:rFonts w:ascii="Arial" w:eastAsia="Arial" w:hAnsi="Arial" w:cs="Arial"/>
          <w:b/>
          <w:sz w:val="28"/>
          <w:szCs w:val="28"/>
        </w:rPr>
        <w:t>PÚBLICO SANTA ROSA</w:t>
      </w:r>
    </w:p>
    <w:p w:rsidR="00B3434B" w:rsidRDefault="00B3434B" w:rsidP="00B3434B">
      <w:pPr>
        <w:spacing w:line="240" w:lineRule="auto"/>
        <w:ind w:left="-1133" w:right="-845"/>
        <w:jc w:val="center"/>
        <w:rPr>
          <w:rFonts w:ascii="Arial" w:eastAsia="Arial" w:hAnsi="Arial" w:cs="Arial"/>
          <w:b/>
          <w:sz w:val="28"/>
          <w:szCs w:val="28"/>
        </w:rPr>
      </w:pPr>
    </w:p>
    <w:p w:rsidR="00B3434B" w:rsidRDefault="00B3434B" w:rsidP="00B3434B">
      <w:pPr>
        <w:spacing w:line="240" w:lineRule="auto"/>
        <w:ind w:left="-1133" w:right="-845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ab/>
        <w:t>DEPARTAMENTO DE MANAGUA</w:t>
      </w:r>
    </w:p>
    <w:p w:rsidR="00B67C75" w:rsidRDefault="00B3434B" w:rsidP="00B3434B">
      <w:pPr>
        <w:spacing w:line="240" w:lineRule="auto"/>
        <w:ind w:left="-1133" w:right="-845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MUNICIPIO DE MANAGUA</w:t>
      </w:r>
      <w:bookmarkStart w:id="7" w:name="_mgcnpo8e29o9" w:colFirst="0" w:colLast="0"/>
      <w:bookmarkEnd w:id="7"/>
    </w:p>
    <w:p w:rsidR="00B3434B" w:rsidRPr="00B3434B" w:rsidRDefault="00B3434B" w:rsidP="00B3434B">
      <w:pPr>
        <w:spacing w:line="240" w:lineRule="auto"/>
        <w:ind w:left="-1133" w:right="-845"/>
        <w:jc w:val="center"/>
        <w:rPr>
          <w:rFonts w:ascii="Arial" w:eastAsia="Arial" w:hAnsi="Arial" w:cs="Arial"/>
          <w:b/>
          <w:sz w:val="28"/>
          <w:szCs w:val="28"/>
        </w:rPr>
      </w:pPr>
    </w:p>
    <w:p w:rsidR="00B67C75" w:rsidRDefault="00F95FEB">
      <w:pPr>
        <w:spacing w:line="24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XXII FERIA DE INVESTIGACIÓN E INNOVACIÓN CIENTÍFIC</w:t>
      </w:r>
      <w:r w:rsidRPr="002E6839">
        <w:rPr>
          <w:rFonts w:ascii="Arial" w:eastAsia="Arial" w:hAnsi="Arial" w:cs="Arial"/>
          <w:b/>
          <w:sz w:val="28"/>
          <w:szCs w:val="28"/>
        </w:rPr>
        <w:t>A Y TECNOLÓGICA 2023</w:t>
      </w:r>
      <w:r>
        <w:rPr>
          <w:rFonts w:ascii="Arial" w:eastAsia="Arial" w:hAnsi="Arial" w:cs="Arial"/>
          <w:b/>
          <w:sz w:val="28"/>
          <w:szCs w:val="28"/>
        </w:rPr>
        <w:t xml:space="preserve"> </w:t>
      </w:r>
    </w:p>
    <w:p w:rsidR="00B67C75" w:rsidRDefault="00F95FEB">
      <w:pPr>
        <w:spacing w:line="24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“MI PROYECTO, UN APORTE DESDE MI ESCUELA A LA COMUNIDAD”</w:t>
      </w:r>
    </w:p>
    <w:p w:rsidR="00B67C75" w:rsidRDefault="00B67C75">
      <w:pPr>
        <w:spacing w:line="240" w:lineRule="auto"/>
        <w:rPr>
          <w:rFonts w:ascii="Arial" w:eastAsia="Arial" w:hAnsi="Arial" w:cs="Arial"/>
          <w:b/>
          <w:color w:val="FF0000"/>
          <w:sz w:val="28"/>
          <w:szCs w:val="28"/>
        </w:rPr>
      </w:pPr>
    </w:p>
    <w:p w:rsidR="00B67C75" w:rsidRDefault="00F95FEB">
      <w:pPr>
        <w:spacing w:line="240" w:lineRule="auto"/>
        <w:ind w:left="720"/>
        <w:jc w:val="both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4"/>
          <w:szCs w:val="24"/>
        </w:rPr>
        <w:t xml:space="preserve">                  </w:t>
      </w:r>
      <w:r>
        <w:rPr>
          <w:rFonts w:ascii="Arial" w:eastAsia="Arial" w:hAnsi="Arial" w:cs="Arial"/>
          <w:b/>
          <w:sz w:val="28"/>
          <w:szCs w:val="28"/>
        </w:rPr>
        <w:t xml:space="preserve">               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BióFimex</w:t>
      </w:r>
      <w:proofErr w:type="spellEnd"/>
    </w:p>
    <w:p w:rsidR="00B67C75" w:rsidRDefault="00F95FEB">
      <w:pPr>
        <w:spacing w:line="240" w:lineRule="auto"/>
        <w:jc w:val="center"/>
        <w:rPr>
          <w:rFonts w:ascii="Arial" w:eastAsia="Arial" w:hAnsi="Arial" w:cs="Arial"/>
          <w:color w:val="FF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Una herramienta para las asignaturas de Biología, Química, Física y Matemáticas</w:t>
      </w:r>
    </w:p>
    <w:p w:rsidR="00B67C75" w:rsidRDefault="00B67C75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Categoría # 2: </w:t>
      </w:r>
      <w:r>
        <w:rPr>
          <w:rFonts w:ascii="Arial" w:eastAsia="Arial" w:hAnsi="Arial" w:cs="Arial"/>
          <w:sz w:val="24"/>
          <w:szCs w:val="24"/>
        </w:rPr>
        <w:t xml:space="preserve">Uso de la tecnología para el desarrollo de mi escuela y comunidad. </w:t>
      </w:r>
    </w:p>
    <w:p w:rsidR="00B67C75" w:rsidRDefault="00B67C75">
      <w:pPr>
        <w:spacing w:line="240" w:lineRule="auto"/>
        <w:jc w:val="center"/>
        <w:rPr>
          <w:rFonts w:ascii="Arial" w:eastAsia="Arial" w:hAnsi="Arial" w:cs="Arial"/>
          <w:color w:val="FF0000"/>
          <w:sz w:val="24"/>
          <w:szCs w:val="24"/>
        </w:rPr>
      </w:pPr>
    </w:p>
    <w:p w:rsidR="00B67C75" w:rsidRDefault="00F95FEB">
      <w:pPr>
        <w:spacing w:line="240" w:lineRule="auto"/>
        <w:jc w:val="center"/>
        <w:rPr>
          <w:rFonts w:ascii="Arial" w:eastAsia="Arial" w:hAnsi="Arial" w:cs="Arial"/>
          <w:color w:val="FF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Subcategoría: </w:t>
      </w:r>
      <w:r>
        <w:rPr>
          <w:rFonts w:ascii="Arial" w:eastAsia="Arial" w:hAnsi="Arial" w:cs="Arial"/>
          <w:sz w:val="24"/>
          <w:szCs w:val="24"/>
        </w:rPr>
        <w:t xml:space="preserve">Desarrollo de aplicaciones tecnología de la información y comunicación (TIC) </w:t>
      </w:r>
      <w:r>
        <w:rPr>
          <w:rFonts w:ascii="Arial" w:eastAsia="Arial" w:hAnsi="Arial" w:cs="Arial"/>
          <w:sz w:val="24"/>
          <w:szCs w:val="24"/>
        </w:rPr>
        <w:t xml:space="preserve">y robótica </w:t>
      </w:r>
    </w:p>
    <w:p w:rsidR="00B67C75" w:rsidRDefault="00B67C75">
      <w:pPr>
        <w:spacing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B67C75" w:rsidRDefault="00F95FEB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Autores del proyecto:  </w:t>
      </w:r>
    </w:p>
    <w:p w:rsidR="00B67C75" w:rsidRDefault="00F95FEB">
      <w:pPr>
        <w:widowControl w:val="0"/>
        <w:spacing w:after="0" w:line="240" w:lineRule="auto"/>
        <w:jc w:val="center"/>
        <w:rPr>
          <w:rFonts w:ascii="Arial" w:eastAsia="Arial" w:hAnsi="Arial" w:cs="Arial"/>
          <w:color w:val="050505"/>
          <w:sz w:val="24"/>
          <w:szCs w:val="24"/>
          <w:highlight w:val="white"/>
        </w:rPr>
      </w:pPr>
      <w:r>
        <w:rPr>
          <w:rFonts w:ascii="Arial" w:eastAsia="Arial" w:hAnsi="Arial" w:cs="Arial"/>
          <w:color w:val="050505"/>
          <w:sz w:val="24"/>
          <w:szCs w:val="24"/>
          <w:highlight w:val="white"/>
        </w:rPr>
        <w:t xml:space="preserve">Esther </w:t>
      </w:r>
      <w:proofErr w:type="spellStart"/>
      <w:r>
        <w:rPr>
          <w:rFonts w:ascii="Arial" w:eastAsia="Arial" w:hAnsi="Arial" w:cs="Arial"/>
          <w:color w:val="050505"/>
          <w:sz w:val="24"/>
          <w:szCs w:val="24"/>
          <w:highlight w:val="white"/>
        </w:rPr>
        <w:t>Nohemi</w:t>
      </w:r>
      <w:proofErr w:type="spellEnd"/>
      <w:r>
        <w:rPr>
          <w:rFonts w:ascii="Arial" w:eastAsia="Arial" w:hAnsi="Arial" w:cs="Arial"/>
          <w:color w:val="050505"/>
          <w:sz w:val="24"/>
          <w:szCs w:val="24"/>
          <w:highlight w:val="white"/>
        </w:rPr>
        <w:t xml:space="preserve"> Hernández Obando.</w:t>
      </w:r>
    </w:p>
    <w:p w:rsidR="00B67C75" w:rsidRDefault="00F95FEB">
      <w:pPr>
        <w:widowControl w:val="0"/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Luis Ernesto Malespín </w:t>
      </w:r>
      <w:proofErr w:type="spellStart"/>
      <w:r>
        <w:rPr>
          <w:rFonts w:ascii="Arial" w:eastAsia="Arial" w:hAnsi="Arial" w:cs="Arial"/>
          <w:sz w:val="24"/>
          <w:szCs w:val="24"/>
        </w:rPr>
        <w:t>Areas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B67C75" w:rsidRDefault="00F95FEB">
      <w:pPr>
        <w:widowControl w:val="0"/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Sharon </w:t>
      </w:r>
      <w:proofErr w:type="spellStart"/>
      <w:r>
        <w:rPr>
          <w:rFonts w:ascii="Arial" w:eastAsia="Arial" w:hAnsi="Arial" w:cs="Arial"/>
          <w:sz w:val="24"/>
          <w:szCs w:val="24"/>
        </w:rPr>
        <w:t>Guisselle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Mendieta Diaz.</w:t>
      </w:r>
    </w:p>
    <w:p w:rsidR="00B67C75" w:rsidRDefault="00B67C75">
      <w:pPr>
        <w:widowControl w:val="0"/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widowControl w:val="0"/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Grado: </w:t>
      </w:r>
      <w:r>
        <w:rPr>
          <w:rFonts w:ascii="Arial" w:eastAsia="Arial" w:hAnsi="Arial" w:cs="Arial"/>
          <w:sz w:val="24"/>
          <w:szCs w:val="24"/>
        </w:rPr>
        <w:t>Undécimo va después de autores</w:t>
      </w:r>
    </w:p>
    <w:p w:rsidR="00B67C75" w:rsidRDefault="00B67C75">
      <w:pPr>
        <w:widowControl w:val="0"/>
        <w:spacing w:after="0" w:line="240" w:lineRule="auto"/>
        <w:jc w:val="center"/>
        <w:rPr>
          <w:rFonts w:ascii="Arial" w:eastAsia="Arial" w:hAnsi="Arial" w:cs="Arial"/>
          <w:color w:val="050505"/>
          <w:sz w:val="24"/>
          <w:szCs w:val="24"/>
          <w:highlight w:val="white"/>
        </w:rPr>
      </w:pPr>
    </w:p>
    <w:p w:rsidR="00B67C75" w:rsidRDefault="00B67C75">
      <w:pPr>
        <w:widowControl w:val="0"/>
        <w:spacing w:after="0" w:line="240" w:lineRule="auto"/>
        <w:jc w:val="center"/>
        <w:rPr>
          <w:rFonts w:ascii="Arial" w:eastAsia="Arial" w:hAnsi="Arial" w:cs="Arial"/>
          <w:color w:val="050505"/>
          <w:sz w:val="24"/>
          <w:szCs w:val="24"/>
          <w:highlight w:val="white"/>
        </w:rPr>
      </w:pPr>
    </w:p>
    <w:p w:rsidR="00B67C75" w:rsidRDefault="00F95FEB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Tutor:</w:t>
      </w:r>
      <w:r>
        <w:rPr>
          <w:rFonts w:ascii="Arial" w:eastAsia="Arial" w:hAnsi="Arial" w:cs="Arial"/>
          <w:color w:val="FF0000"/>
          <w:sz w:val="24"/>
          <w:szCs w:val="24"/>
        </w:rPr>
        <w:t xml:space="preserve"> </w:t>
      </w:r>
      <w:r w:rsidR="00380193">
        <w:rPr>
          <w:rFonts w:ascii="Arial" w:eastAsia="Arial" w:hAnsi="Arial" w:cs="Arial"/>
          <w:sz w:val="24"/>
          <w:szCs w:val="24"/>
        </w:rPr>
        <w:t>Lic. Belkin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Mavir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r w:rsidR="00380193">
        <w:rPr>
          <w:rFonts w:ascii="Arial" w:eastAsia="Arial" w:hAnsi="Arial" w:cs="Arial"/>
          <w:sz w:val="24"/>
          <w:szCs w:val="24"/>
        </w:rPr>
        <w:t>García</w:t>
      </w:r>
      <w:r>
        <w:rPr>
          <w:rFonts w:ascii="Arial" w:eastAsia="Arial" w:hAnsi="Arial" w:cs="Arial"/>
          <w:sz w:val="24"/>
          <w:szCs w:val="24"/>
        </w:rPr>
        <w:t xml:space="preserve"> Miranda.</w:t>
      </w:r>
    </w:p>
    <w:p w:rsidR="00B67C75" w:rsidRDefault="00B67C75">
      <w:pPr>
        <w:spacing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B67C75" w:rsidRDefault="00F95FEB" w:rsidP="00B3434B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Fecha: </w:t>
      </w:r>
      <w:r>
        <w:rPr>
          <w:rFonts w:ascii="Arial" w:eastAsia="Arial" w:hAnsi="Arial" w:cs="Arial"/>
          <w:sz w:val="24"/>
          <w:szCs w:val="24"/>
        </w:rPr>
        <w:t>26/09/2023</w:t>
      </w:r>
      <w:ins w:id="8" w:author="Judith Chavarría" w:date="2023-08-13T12:52:00Z">
        <w:r>
          <w:rPr>
            <w:rFonts w:ascii="Arial" w:eastAsia="Arial" w:hAnsi="Arial" w:cs="Arial"/>
            <w:sz w:val="24"/>
            <w:szCs w:val="24"/>
          </w:rPr>
          <w:t xml:space="preserve">  </w:t>
        </w:r>
      </w:ins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bookmarkStart w:id="9" w:name="_30j0zll" w:colFirst="0" w:colLast="0"/>
      <w:bookmarkEnd w:id="9"/>
      <w:r>
        <w:rPr>
          <w:rFonts w:ascii="Arial" w:eastAsia="Arial" w:hAnsi="Arial" w:cs="Arial"/>
          <w:b/>
          <w:sz w:val="28"/>
          <w:szCs w:val="28"/>
        </w:rPr>
        <w:lastRenderedPageBreak/>
        <w:t>I</w:t>
      </w:r>
      <w:r>
        <w:rPr>
          <w:rFonts w:ascii="Arial" w:eastAsia="Arial" w:hAnsi="Arial" w:cs="Arial"/>
          <w:b/>
          <w:sz w:val="28"/>
          <w:szCs w:val="28"/>
        </w:rPr>
        <w:t>ntroducción</w:t>
      </w: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r>
        <w:rPr>
          <w:rFonts w:ascii="Arial" w:eastAsia="Arial" w:hAnsi="Arial" w:cs="Arial"/>
          <w:color w:val="050505"/>
          <w:sz w:val="24"/>
          <w:szCs w:val="24"/>
        </w:rPr>
        <w:t xml:space="preserve">A través del presente trabajo, se espera fortalecer el proceso de enseñanza-aprendizaje, de forma dinámica y sencilla, afianzando los conocimientos adquiridos en clases. </w:t>
      </w:r>
    </w:p>
    <w:p w:rsidR="00380193" w:rsidRP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r>
        <w:rPr>
          <w:rFonts w:ascii="Arial" w:eastAsia="Arial" w:hAnsi="Arial" w:cs="Arial"/>
          <w:color w:val="050505"/>
          <w:sz w:val="24"/>
          <w:szCs w:val="24"/>
        </w:rPr>
        <w:t xml:space="preserve">El proyecto </w:t>
      </w:r>
      <w:r w:rsidRPr="002E6839">
        <w:rPr>
          <w:rFonts w:ascii="Arial" w:eastAsia="Arial" w:hAnsi="Arial" w:cs="Arial"/>
          <w:b/>
          <w:color w:val="050505"/>
          <w:sz w:val="24"/>
          <w:szCs w:val="24"/>
        </w:rPr>
        <w:t>"</w:t>
      </w:r>
      <w:proofErr w:type="spellStart"/>
      <w:r w:rsidRPr="002E6839">
        <w:rPr>
          <w:rFonts w:ascii="Arial" w:eastAsia="Arial" w:hAnsi="Arial" w:cs="Arial"/>
          <w:b/>
          <w:color w:val="050505"/>
          <w:sz w:val="24"/>
          <w:szCs w:val="24"/>
        </w:rPr>
        <w:t>Biófimex</w:t>
      </w:r>
      <w:proofErr w:type="spellEnd"/>
      <w:r w:rsidRPr="002E6839">
        <w:rPr>
          <w:rFonts w:ascii="Arial" w:eastAsia="Arial" w:hAnsi="Arial" w:cs="Arial"/>
          <w:b/>
          <w:color w:val="050505"/>
          <w:sz w:val="24"/>
          <w:szCs w:val="24"/>
        </w:rPr>
        <w:t>",</w:t>
      </w:r>
      <w:r w:rsidRPr="00380193">
        <w:rPr>
          <w:rFonts w:ascii="Arial" w:eastAsia="Arial" w:hAnsi="Arial" w:cs="Arial"/>
          <w:color w:val="050505"/>
          <w:sz w:val="24"/>
          <w:szCs w:val="24"/>
        </w:rPr>
        <w:t xml:space="preserve"> </w:t>
      </w:r>
      <w:r>
        <w:rPr>
          <w:rFonts w:ascii="Arial" w:eastAsia="Arial" w:hAnsi="Arial" w:cs="Arial"/>
          <w:color w:val="050505"/>
          <w:sz w:val="24"/>
          <w:szCs w:val="24"/>
        </w:rPr>
        <w:t xml:space="preserve">es </w:t>
      </w:r>
      <w:r w:rsidRPr="00380193">
        <w:rPr>
          <w:rFonts w:ascii="Arial" w:eastAsia="Arial" w:hAnsi="Arial" w:cs="Arial"/>
          <w:color w:val="050505"/>
          <w:sz w:val="24"/>
          <w:szCs w:val="24"/>
        </w:rPr>
        <w:t xml:space="preserve">una aplicación diseñada para enriquecer la comprensión de las ciencias físico-naturales, biología y química. Una aplicación de fácil acceso, busca promover la experimentación y el aprendizaje dinámico a través de un entorno interactivo, cuenta con distintas funciones tales como Un Foro de Discusión, pruebas diagnósticas, distintos experimentos relacionados a los temas vistos en clases, herramientas tanto digitales como caseras y un pequeño espacio dedicado al autodidactismo de los niños el cual lleva por nombre </w:t>
      </w:r>
      <w:proofErr w:type="gramStart"/>
      <w:r w:rsidRPr="00380193">
        <w:rPr>
          <w:rFonts w:ascii="Arial" w:eastAsia="Arial" w:hAnsi="Arial" w:cs="Arial"/>
          <w:color w:val="050505"/>
          <w:sz w:val="24"/>
          <w:szCs w:val="24"/>
        </w:rPr>
        <w:t xml:space="preserve">“ </w:t>
      </w:r>
      <w:proofErr w:type="spellStart"/>
      <w:r w:rsidR="00B3434B" w:rsidRPr="00380193">
        <w:rPr>
          <w:rFonts w:ascii="Arial" w:eastAsia="Arial" w:hAnsi="Arial" w:cs="Arial"/>
          <w:color w:val="050505"/>
          <w:sz w:val="24"/>
          <w:szCs w:val="24"/>
        </w:rPr>
        <w:t>Minicientíficos</w:t>
      </w:r>
      <w:proofErr w:type="spellEnd"/>
      <w:proofErr w:type="gramEnd"/>
      <w:r w:rsidRPr="00380193">
        <w:rPr>
          <w:rFonts w:ascii="Arial" w:eastAsia="Arial" w:hAnsi="Arial" w:cs="Arial"/>
          <w:color w:val="050505"/>
          <w:sz w:val="24"/>
          <w:szCs w:val="24"/>
        </w:rPr>
        <w:t xml:space="preserve"> ”.</w:t>
      </w:r>
    </w:p>
    <w:p w:rsidR="00B3434B" w:rsidRDefault="00B3434B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B3434B" w:rsidRDefault="00B3434B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proofErr w:type="spellStart"/>
      <w:r>
        <w:rPr>
          <w:rFonts w:ascii="Arial" w:eastAsia="Arial" w:hAnsi="Arial" w:cs="Arial"/>
          <w:color w:val="050505"/>
          <w:sz w:val="24"/>
          <w:szCs w:val="24"/>
        </w:rPr>
        <w:t>Biófimex</w:t>
      </w:r>
      <w:proofErr w:type="spellEnd"/>
      <w:r>
        <w:rPr>
          <w:rFonts w:ascii="Arial" w:eastAsia="Arial" w:hAnsi="Arial" w:cs="Arial"/>
          <w:color w:val="050505"/>
          <w:sz w:val="24"/>
          <w:szCs w:val="24"/>
        </w:rPr>
        <w:t xml:space="preserve"> se creo con la finalidad de ayudar a los estudiantes a comprender </w:t>
      </w:r>
      <w:r w:rsidR="00854EF8">
        <w:rPr>
          <w:rFonts w:ascii="Arial" w:eastAsia="Arial" w:hAnsi="Arial" w:cs="Arial"/>
          <w:color w:val="050505"/>
          <w:sz w:val="24"/>
          <w:szCs w:val="24"/>
        </w:rPr>
        <w:t xml:space="preserve">las asignaturas ya mencionadas, </w:t>
      </w:r>
      <w:r>
        <w:rPr>
          <w:rFonts w:ascii="Arial" w:eastAsia="Arial" w:hAnsi="Arial" w:cs="Arial"/>
          <w:color w:val="050505"/>
          <w:sz w:val="24"/>
          <w:szCs w:val="24"/>
        </w:rPr>
        <w:t xml:space="preserve">de una manera </w:t>
      </w:r>
      <w:r w:rsidR="00854EF8">
        <w:rPr>
          <w:rFonts w:ascii="Arial" w:eastAsia="Arial" w:hAnsi="Arial" w:cs="Arial"/>
          <w:color w:val="050505"/>
          <w:sz w:val="24"/>
          <w:szCs w:val="24"/>
        </w:rPr>
        <w:t>efectiva con una herramienta alternativa, innovadora y accesible para to</w:t>
      </w:r>
      <w:r w:rsidR="002E6839">
        <w:rPr>
          <w:rFonts w:ascii="Arial" w:eastAsia="Arial" w:hAnsi="Arial" w:cs="Arial"/>
          <w:color w:val="050505"/>
          <w:sz w:val="24"/>
          <w:szCs w:val="24"/>
        </w:rPr>
        <w:t>dos</w:t>
      </w:r>
      <w:r w:rsidR="00854EF8">
        <w:rPr>
          <w:rFonts w:ascii="Arial" w:eastAsia="Arial" w:hAnsi="Arial" w:cs="Arial"/>
          <w:color w:val="050505"/>
          <w:sz w:val="24"/>
          <w:szCs w:val="24"/>
        </w:rPr>
        <w:t xml:space="preserve"> los estudiantes. Sien</w:t>
      </w:r>
      <w:r w:rsidR="002E6839">
        <w:rPr>
          <w:rFonts w:ascii="Arial" w:eastAsia="Arial" w:hAnsi="Arial" w:cs="Arial"/>
          <w:color w:val="050505"/>
          <w:sz w:val="24"/>
          <w:szCs w:val="24"/>
        </w:rPr>
        <w:t>d</w:t>
      </w:r>
      <w:r w:rsidR="00854EF8">
        <w:rPr>
          <w:rFonts w:ascii="Arial" w:eastAsia="Arial" w:hAnsi="Arial" w:cs="Arial"/>
          <w:color w:val="050505"/>
          <w:sz w:val="24"/>
          <w:szCs w:val="24"/>
        </w:rPr>
        <w:t xml:space="preserve">o </w:t>
      </w:r>
      <w:proofErr w:type="spellStart"/>
      <w:r w:rsidR="00854EF8">
        <w:rPr>
          <w:rFonts w:ascii="Arial" w:eastAsia="Arial" w:hAnsi="Arial" w:cs="Arial"/>
          <w:color w:val="050505"/>
          <w:sz w:val="24"/>
          <w:szCs w:val="24"/>
        </w:rPr>
        <w:t>Biòfimex</w:t>
      </w:r>
      <w:proofErr w:type="spellEnd"/>
      <w:r w:rsidR="00854EF8">
        <w:rPr>
          <w:rFonts w:ascii="Arial" w:eastAsia="Arial" w:hAnsi="Arial" w:cs="Arial"/>
          <w:color w:val="050505"/>
          <w:sz w:val="24"/>
          <w:szCs w:val="24"/>
        </w:rPr>
        <w:t xml:space="preserve"> una TIC</w:t>
      </w:r>
      <w:r w:rsidR="002E6839">
        <w:rPr>
          <w:rFonts w:ascii="Arial" w:eastAsia="Arial" w:hAnsi="Arial" w:cs="Arial"/>
          <w:color w:val="050505"/>
          <w:sz w:val="24"/>
          <w:szCs w:val="24"/>
        </w:rPr>
        <w:t xml:space="preserve"> intuitiva y atractiva para usuarios de todas las edades.</w:t>
      </w:r>
      <w:r w:rsidR="00EB04E9">
        <w:rPr>
          <w:rFonts w:ascii="Arial" w:eastAsia="Arial" w:hAnsi="Arial" w:cs="Arial"/>
          <w:color w:val="050505"/>
          <w:sz w:val="24"/>
          <w:szCs w:val="24"/>
        </w:rPr>
        <w:t xml:space="preserve"> El nombre </w:t>
      </w:r>
      <w:proofErr w:type="spellStart"/>
      <w:r w:rsidR="00EB04E9">
        <w:rPr>
          <w:rFonts w:ascii="Arial" w:eastAsia="Arial" w:hAnsi="Arial" w:cs="Arial"/>
          <w:color w:val="050505"/>
          <w:sz w:val="24"/>
          <w:szCs w:val="24"/>
        </w:rPr>
        <w:t>Biòfimex</w:t>
      </w:r>
      <w:proofErr w:type="spellEnd"/>
      <w:r w:rsidR="00EB04E9">
        <w:rPr>
          <w:rFonts w:ascii="Arial" w:eastAsia="Arial" w:hAnsi="Arial" w:cs="Arial"/>
          <w:color w:val="050505"/>
          <w:sz w:val="24"/>
          <w:szCs w:val="24"/>
        </w:rPr>
        <w:t xml:space="preserve"> es la combinación de las iniciales de cada asignatura abarcada en este proyecto (Bio: Biología, Fi: Física, M: Matemática, Ex: Experimentos). </w:t>
      </w:r>
    </w:p>
    <w:p w:rsidR="00380193" w:rsidRP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380193" w:rsidRDefault="00380193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59365B" w:rsidRDefault="0059365B" w:rsidP="00380193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B67C75" w:rsidRDefault="00B67C75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B67C75" w:rsidRDefault="00F95FEB">
      <w:pPr>
        <w:pStyle w:val="Subttulo"/>
        <w:spacing w:after="0" w:line="360" w:lineRule="auto"/>
        <w:jc w:val="both"/>
      </w:pPr>
      <w:bookmarkStart w:id="10" w:name="_1fob9te" w:colFirst="0" w:colLast="0"/>
      <w:bookmarkEnd w:id="10"/>
      <w:r>
        <w:rPr>
          <w:rFonts w:ascii="Arial" w:eastAsia="Arial" w:hAnsi="Arial" w:cs="Arial"/>
          <w:b/>
          <w:sz w:val="28"/>
          <w:szCs w:val="28"/>
        </w:rPr>
        <w:t xml:space="preserve">                 Formulación del problema </w:t>
      </w:r>
    </w:p>
    <w:p w:rsidR="00B67C75" w:rsidRPr="002E6839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2E6839">
        <w:rPr>
          <w:rFonts w:ascii="Arial" w:eastAsia="Arial" w:hAnsi="Arial" w:cs="Arial"/>
          <w:sz w:val="24"/>
          <w:szCs w:val="24"/>
        </w:rPr>
        <w:t>La mayoría de los estudiantes de educación secundaria considera  las asignaturas de Biología, Física y Química como aburridas y un tanto complicadas lo que ha conllevado muchas veces a la reprobación de las mismas y por ende al bajo rendimiento académico d</w:t>
      </w:r>
      <w:r w:rsidRPr="002E6839">
        <w:rPr>
          <w:rFonts w:ascii="Arial" w:eastAsia="Arial" w:hAnsi="Arial" w:cs="Arial"/>
          <w:sz w:val="24"/>
          <w:szCs w:val="24"/>
        </w:rPr>
        <w:t>el alumno, también porque no todos los centros tienen laboratorios para hacer dinámicas y prácticas de las mismas,</w:t>
      </w:r>
      <w:r w:rsidR="0059365B" w:rsidRPr="002E6839">
        <w:rPr>
          <w:rFonts w:ascii="Arial" w:eastAsia="Arial" w:hAnsi="Arial" w:cs="Arial"/>
          <w:sz w:val="24"/>
          <w:szCs w:val="24"/>
        </w:rPr>
        <w:t xml:space="preserve"> </w:t>
      </w:r>
      <w:r w:rsidRPr="002E6839">
        <w:rPr>
          <w:rFonts w:ascii="Arial" w:eastAsia="Arial" w:hAnsi="Arial" w:cs="Arial"/>
          <w:sz w:val="24"/>
          <w:szCs w:val="24"/>
        </w:rPr>
        <w:t>ni salas especiales con instrumentos tecnológicos para al menos observar videos o tutoriales de diferentes experimentos</w:t>
      </w:r>
      <w:r w:rsidR="0059365B" w:rsidRPr="002E6839">
        <w:rPr>
          <w:rFonts w:ascii="Arial" w:eastAsia="Arial" w:hAnsi="Arial" w:cs="Arial"/>
          <w:sz w:val="24"/>
          <w:szCs w:val="24"/>
        </w:rPr>
        <w:t xml:space="preserve"> de las asignaturas ya mencionadas, </w:t>
      </w:r>
      <w:r w:rsidRPr="002E6839">
        <w:rPr>
          <w:rFonts w:ascii="Arial" w:eastAsia="Arial" w:hAnsi="Arial" w:cs="Arial"/>
          <w:sz w:val="24"/>
          <w:szCs w:val="24"/>
        </w:rPr>
        <w:t xml:space="preserve">sin embargo, muchos estudiantes posee un móvil ya sea celular o </w:t>
      </w:r>
      <w:proofErr w:type="spellStart"/>
      <w:r w:rsidRPr="002E6839">
        <w:rPr>
          <w:rFonts w:ascii="Arial" w:eastAsia="Arial" w:hAnsi="Arial" w:cs="Arial"/>
          <w:sz w:val="24"/>
          <w:szCs w:val="24"/>
        </w:rPr>
        <w:t>tablet</w:t>
      </w:r>
      <w:proofErr w:type="spellEnd"/>
      <w:r w:rsidRPr="002E6839">
        <w:rPr>
          <w:rFonts w:ascii="Arial" w:eastAsia="Arial" w:hAnsi="Arial" w:cs="Arial"/>
          <w:sz w:val="24"/>
          <w:szCs w:val="24"/>
        </w:rPr>
        <w:t xml:space="preserve"> que utilizan en el centro o en el hogar por tanto considerando lo antes mencionado se vio la necesidad y búsqueda de una herramienta  que sirva de apoyo tanto a estudiantes c</w:t>
      </w:r>
      <w:r w:rsidRPr="002E6839">
        <w:rPr>
          <w:rFonts w:ascii="Arial" w:eastAsia="Arial" w:hAnsi="Arial" w:cs="Arial"/>
          <w:sz w:val="24"/>
          <w:szCs w:val="24"/>
        </w:rPr>
        <w:t xml:space="preserve">omo docentes y se creó la aplicación  </w:t>
      </w:r>
      <w:proofErr w:type="spellStart"/>
      <w:r w:rsidRPr="002E6839">
        <w:rPr>
          <w:rFonts w:ascii="Arial" w:eastAsia="Arial" w:hAnsi="Arial" w:cs="Arial"/>
          <w:sz w:val="24"/>
          <w:szCs w:val="24"/>
        </w:rPr>
        <w:t>BioFimex</w:t>
      </w:r>
      <w:proofErr w:type="spellEnd"/>
      <w:r w:rsidRPr="002E6839">
        <w:rPr>
          <w:rFonts w:ascii="Arial" w:eastAsia="Arial" w:hAnsi="Arial" w:cs="Arial"/>
          <w:sz w:val="24"/>
          <w:szCs w:val="24"/>
        </w:rPr>
        <w:t xml:space="preserve"> </w:t>
      </w:r>
      <w:r w:rsidRPr="002E6839">
        <w:rPr>
          <w:rFonts w:ascii="Arial" w:eastAsia="Arial" w:hAnsi="Arial" w:cs="Arial"/>
          <w:sz w:val="24"/>
          <w:szCs w:val="24"/>
        </w:rPr>
        <w:t xml:space="preserve"> que ayudará a realimentar contenidos desarrollados más fácil  de entender y más dinámicos. </w:t>
      </w:r>
      <w:r w:rsidRPr="002E6839">
        <w:rPr>
          <w:rFonts w:ascii="Arial" w:eastAsia="Arial" w:hAnsi="Arial" w:cs="Arial"/>
          <w:sz w:val="24"/>
          <w:szCs w:val="24"/>
        </w:rPr>
        <w:t xml:space="preserve"> 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uso de aplicaciones interactivas en el entorno edu</w:t>
      </w:r>
      <w:r>
        <w:rPr>
          <w:rFonts w:ascii="Arial" w:eastAsia="Arial" w:hAnsi="Arial" w:cs="Arial"/>
          <w:sz w:val="24"/>
          <w:szCs w:val="24"/>
        </w:rPr>
        <w:t>cativo tiene el potencial de enriquecer la experiencia de aprendizaje al fomentar la motivación intrínseca de los estudiantes. Al proporcionar realimentación instantánea y generar un ambiente dinámico, estas aplicaciones despiertan el interés de los alumno</w:t>
      </w:r>
      <w:r>
        <w:rPr>
          <w:rFonts w:ascii="Arial" w:eastAsia="Arial" w:hAnsi="Arial" w:cs="Arial"/>
          <w:sz w:val="24"/>
          <w:szCs w:val="24"/>
        </w:rPr>
        <w:t>s, fomentando su participación activa y compromiso con los contenidos. Además, su flexibilidad y capacidad de adaptación permiten personalizar el proceso de enseñanza, atendiendo las necesidades individuales de los estudiantes y facilitando así el éxito ac</w:t>
      </w:r>
      <w:r>
        <w:rPr>
          <w:rFonts w:ascii="Arial" w:eastAsia="Arial" w:hAnsi="Arial" w:cs="Arial"/>
          <w:sz w:val="24"/>
          <w:szCs w:val="24"/>
        </w:rPr>
        <w:t>adémico y la retención efectiva del conocimiento adquirido.</w:t>
      </w:r>
    </w:p>
    <w:p w:rsidR="00B67C75" w:rsidRPr="001831ED" w:rsidRDefault="00F95FEB">
      <w:pPr>
        <w:widowControl w:val="0"/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1831ED">
        <w:rPr>
          <w:rFonts w:ascii="Arial" w:eastAsia="Arial" w:hAnsi="Arial" w:cs="Arial"/>
          <w:sz w:val="24"/>
          <w:szCs w:val="24"/>
        </w:rPr>
        <w:t>¿Cómo podría abordarse la enseñanza</w:t>
      </w:r>
      <w:r w:rsidR="001831ED" w:rsidRPr="001831ED">
        <w:rPr>
          <w:rFonts w:ascii="Arial" w:eastAsia="Arial" w:hAnsi="Arial" w:cs="Arial"/>
          <w:sz w:val="24"/>
          <w:szCs w:val="24"/>
        </w:rPr>
        <w:t>-</w:t>
      </w:r>
      <w:r w:rsidRPr="001831ED">
        <w:rPr>
          <w:rFonts w:ascii="Arial" w:eastAsia="Arial" w:hAnsi="Arial" w:cs="Arial"/>
          <w:sz w:val="24"/>
          <w:szCs w:val="24"/>
        </w:rPr>
        <w:t>aprendizaje</w:t>
      </w:r>
      <w:r w:rsidRPr="001831ED">
        <w:rPr>
          <w:rFonts w:ascii="Arial" w:eastAsia="Arial" w:hAnsi="Arial" w:cs="Arial"/>
          <w:sz w:val="24"/>
          <w:szCs w:val="24"/>
        </w:rPr>
        <w:t xml:space="preserve"> de asignaturas como Biología, Física</w:t>
      </w:r>
      <w:r w:rsidR="001831ED" w:rsidRPr="001831ED">
        <w:rPr>
          <w:rFonts w:ascii="Arial" w:eastAsia="Arial" w:hAnsi="Arial" w:cs="Arial"/>
          <w:sz w:val="24"/>
          <w:szCs w:val="24"/>
        </w:rPr>
        <w:t>,</w:t>
      </w:r>
      <w:r w:rsidRPr="001831ED">
        <w:rPr>
          <w:rFonts w:ascii="Arial" w:eastAsia="Arial" w:hAnsi="Arial" w:cs="Arial"/>
          <w:sz w:val="24"/>
          <w:szCs w:val="24"/>
        </w:rPr>
        <w:t xml:space="preserve"> Química </w:t>
      </w:r>
      <w:r w:rsidR="001831ED" w:rsidRPr="001831ED">
        <w:rPr>
          <w:rFonts w:ascii="Arial" w:eastAsia="Arial" w:hAnsi="Arial" w:cs="Arial"/>
          <w:sz w:val="24"/>
          <w:szCs w:val="24"/>
        </w:rPr>
        <w:t xml:space="preserve">y Matemática </w:t>
      </w:r>
      <w:r w:rsidRPr="001831ED">
        <w:rPr>
          <w:rFonts w:ascii="Arial" w:eastAsia="Arial" w:hAnsi="Arial" w:cs="Arial"/>
          <w:sz w:val="24"/>
          <w:szCs w:val="24"/>
        </w:rPr>
        <w:t xml:space="preserve">de manera más interesante y efectiva para los estudiantes a través de la aplicación </w:t>
      </w:r>
      <w:proofErr w:type="spellStart"/>
      <w:r w:rsidRPr="001831ED">
        <w:rPr>
          <w:rFonts w:ascii="Arial" w:eastAsia="Arial" w:hAnsi="Arial" w:cs="Arial"/>
          <w:sz w:val="24"/>
          <w:szCs w:val="24"/>
        </w:rPr>
        <w:t>Bi</w:t>
      </w:r>
      <w:r w:rsidR="001831ED">
        <w:rPr>
          <w:rFonts w:ascii="Arial" w:eastAsia="Arial" w:hAnsi="Arial" w:cs="Arial"/>
          <w:sz w:val="24"/>
          <w:szCs w:val="24"/>
        </w:rPr>
        <w:t>òf</w:t>
      </w:r>
      <w:r w:rsidRPr="001831ED">
        <w:rPr>
          <w:rFonts w:ascii="Arial" w:eastAsia="Arial" w:hAnsi="Arial" w:cs="Arial"/>
          <w:sz w:val="24"/>
          <w:szCs w:val="24"/>
        </w:rPr>
        <w:t>imex</w:t>
      </w:r>
      <w:proofErr w:type="spellEnd"/>
      <w:r w:rsidRPr="001831ED">
        <w:rPr>
          <w:rFonts w:ascii="Arial" w:eastAsia="Arial" w:hAnsi="Arial" w:cs="Arial"/>
          <w:sz w:val="24"/>
          <w:szCs w:val="24"/>
        </w:rPr>
        <w:t xml:space="preserve"> ten</w:t>
      </w:r>
      <w:r w:rsidRPr="001831ED">
        <w:rPr>
          <w:rFonts w:ascii="Arial" w:eastAsia="Arial" w:hAnsi="Arial" w:cs="Arial"/>
          <w:sz w:val="24"/>
          <w:szCs w:val="24"/>
        </w:rPr>
        <w:t>iendo en cuenta la percepción de monotonía</w:t>
      </w:r>
      <w:r w:rsidR="001831ED" w:rsidRPr="001831ED">
        <w:rPr>
          <w:rFonts w:ascii="Arial" w:eastAsia="Arial" w:hAnsi="Arial" w:cs="Arial"/>
          <w:sz w:val="24"/>
          <w:szCs w:val="24"/>
        </w:rPr>
        <w:t>?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1831ED" w:rsidRDefault="001831ED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1831ED" w:rsidRDefault="001831ED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color w:val="FF0000"/>
          <w:sz w:val="28"/>
          <w:szCs w:val="28"/>
        </w:rPr>
      </w:pPr>
      <w:bookmarkStart w:id="11" w:name="_3znysh7" w:colFirst="0" w:colLast="0"/>
      <w:bookmarkEnd w:id="11"/>
      <w:r>
        <w:rPr>
          <w:rFonts w:ascii="Arial" w:eastAsia="Arial" w:hAnsi="Arial" w:cs="Arial"/>
          <w:b/>
          <w:sz w:val="28"/>
          <w:szCs w:val="28"/>
        </w:rPr>
        <w:lastRenderedPageBreak/>
        <w:t xml:space="preserve">Objetivos  </w:t>
      </w:r>
    </w:p>
    <w:p w:rsidR="00B67C75" w:rsidRDefault="00F95FEB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r>
        <w:rPr>
          <w:rFonts w:ascii="Arial" w:eastAsia="Arial" w:hAnsi="Arial" w:cs="Arial"/>
          <w:b/>
          <w:color w:val="050505"/>
          <w:sz w:val="24"/>
          <w:szCs w:val="24"/>
        </w:rPr>
        <w:t>3.1. Objetivo general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r>
        <w:rPr>
          <w:rFonts w:ascii="Arial" w:eastAsia="Arial" w:hAnsi="Arial" w:cs="Arial"/>
          <w:color w:val="050505"/>
          <w:sz w:val="24"/>
          <w:szCs w:val="24"/>
        </w:rPr>
        <w:t>Crear</w:t>
      </w:r>
      <w:r>
        <w:rPr>
          <w:rFonts w:ascii="Arial" w:eastAsia="Arial" w:hAnsi="Arial" w:cs="Arial"/>
          <w:color w:val="050505"/>
          <w:sz w:val="24"/>
          <w:szCs w:val="24"/>
        </w:rPr>
        <w:t xml:space="preserve"> una aplicación</w:t>
      </w:r>
      <w:r>
        <w:rPr>
          <w:rFonts w:ascii="Arial" w:eastAsia="Arial" w:hAnsi="Arial" w:cs="Arial"/>
          <w:color w:val="FF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50505"/>
          <w:sz w:val="24"/>
          <w:szCs w:val="24"/>
        </w:rPr>
        <w:t xml:space="preserve">educativa que promueva la </w:t>
      </w:r>
      <w:r w:rsidR="001831ED" w:rsidRPr="00F95FEB">
        <w:rPr>
          <w:rFonts w:ascii="Arial" w:eastAsia="Arial" w:hAnsi="Arial" w:cs="Arial"/>
          <w:sz w:val="24"/>
          <w:szCs w:val="24"/>
        </w:rPr>
        <w:t>conocimiento y realimentación de las asignaturas de</w:t>
      </w:r>
      <w:r w:rsidRPr="00F95FEB">
        <w:rPr>
          <w:rFonts w:ascii="Arial" w:eastAsia="Arial" w:hAnsi="Arial" w:cs="Arial"/>
          <w:sz w:val="24"/>
          <w:szCs w:val="24"/>
        </w:rPr>
        <w:t xml:space="preserve"> física, </w:t>
      </w:r>
      <w:proofErr w:type="gramStart"/>
      <w:r w:rsidRPr="00F95FEB">
        <w:rPr>
          <w:rFonts w:ascii="Arial" w:eastAsia="Arial" w:hAnsi="Arial" w:cs="Arial"/>
          <w:sz w:val="24"/>
          <w:szCs w:val="24"/>
        </w:rPr>
        <w:t xml:space="preserve">química </w:t>
      </w:r>
      <w:r w:rsidR="001831ED" w:rsidRPr="00F95FEB">
        <w:rPr>
          <w:rFonts w:ascii="Arial" w:eastAsia="Arial" w:hAnsi="Arial" w:cs="Arial"/>
          <w:sz w:val="24"/>
          <w:szCs w:val="24"/>
        </w:rPr>
        <w:t>,</w:t>
      </w:r>
      <w:proofErr w:type="gramEnd"/>
      <w:r w:rsidRPr="00F95FEB">
        <w:rPr>
          <w:rFonts w:ascii="Arial" w:eastAsia="Arial" w:hAnsi="Arial" w:cs="Arial"/>
          <w:sz w:val="24"/>
          <w:szCs w:val="24"/>
        </w:rPr>
        <w:t xml:space="preserve"> biología</w:t>
      </w:r>
      <w:r w:rsidR="001831ED" w:rsidRPr="00F95FEB">
        <w:rPr>
          <w:rFonts w:ascii="Arial" w:eastAsia="Arial" w:hAnsi="Arial" w:cs="Arial"/>
          <w:sz w:val="24"/>
          <w:szCs w:val="24"/>
        </w:rPr>
        <w:t xml:space="preserve"> y matemáticas en la educación primaria y secundaria. </w:t>
      </w:r>
      <w:r w:rsidRPr="00F95FEB">
        <w:rPr>
          <w:rFonts w:ascii="Arial" w:eastAsia="Arial" w:hAnsi="Arial" w:cs="Arial"/>
          <w:sz w:val="24"/>
          <w:szCs w:val="24"/>
        </w:rPr>
        <w:t>A su vez es una herramienta para los docentes,</w:t>
      </w:r>
      <w:r w:rsidR="001831ED" w:rsidRPr="00F95FEB"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 w:rsidRPr="00F95FEB">
        <w:rPr>
          <w:rFonts w:ascii="Arial" w:eastAsia="Arial" w:hAnsi="Arial" w:cs="Arial"/>
          <w:sz w:val="24"/>
          <w:szCs w:val="24"/>
        </w:rPr>
        <w:t xml:space="preserve">ofreciendo </w:t>
      </w:r>
      <w:r w:rsidRPr="00F95FEB">
        <w:rPr>
          <w:rFonts w:ascii="Arial" w:eastAsia="Arial" w:hAnsi="Arial" w:cs="Arial"/>
          <w:sz w:val="24"/>
          <w:szCs w:val="24"/>
        </w:rPr>
        <w:t xml:space="preserve"> un</w:t>
      </w:r>
      <w:proofErr w:type="gramEnd"/>
      <w:r w:rsidRPr="00F95FEB">
        <w:rPr>
          <w:rFonts w:ascii="Arial" w:eastAsia="Arial" w:hAnsi="Arial" w:cs="Arial"/>
          <w:sz w:val="24"/>
          <w:szCs w:val="24"/>
        </w:rPr>
        <w:t xml:space="preserve"> entorno interactivo, un</w:t>
      </w:r>
      <w:r>
        <w:rPr>
          <w:rFonts w:ascii="Arial" w:eastAsia="Arial" w:hAnsi="Arial" w:cs="Arial"/>
          <w:color w:val="050505"/>
          <w:sz w:val="24"/>
          <w:szCs w:val="24"/>
        </w:rPr>
        <w:t xml:space="preserve"> foro de discusión y una sección dedicada al fomento del autodidactismo en niños.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B67C75" w:rsidRDefault="00F95FEB">
      <w:pPr>
        <w:spacing w:after="0" w:line="360" w:lineRule="auto"/>
        <w:jc w:val="both"/>
        <w:rPr>
          <w:rFonts w:ascii="Arial" w:eastAsia="Arial" w:hAnsi="Arial" w:cs="Arial"/>
          <w:b/>
          <w:color w:val="050505"/>
          <w:sz w:val="24"/>
          <w:szCs w:val="24"/>
        </w:rPr>
      </w:pPr>
      <w:r>
        <w:rPr>
          <w:rFonts w:ascii="Arial" w:eastAsia="Arial" w:hAnsi="Arial" w:cs="Arial"/>
          <w:b/>
          <w:color w:val="050505"/>
          <w:sz w:val="24"/>
          <w:szCs w:val="24"/>
        </w:rPr>
        <w:t xml:space="preserve">3.2.  Objetivos específicos </w:t>
      </w:r>
    </w:p>
    <w:p w:rsidR="00B67C75" w:rsidRDefault="00F95FEB">
      <w:pPr>
        <w:widowControl w:val="0"/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r>
        <w:rPr>
          <w:rFonts w:ascii="Arial" w:eastAsia="Arial" w:hAnsi="Arial" w:cs="Arial"/>
          <w:color w:val="050505"/>
          <w:sz w:val="24"/>
          <w:szCs w:val="24"/>
        </w:rPr>
        <w:t>Diseñar una interfaz intuitiva y</w:t>
      </w:r>
      <w:r>
        <w:rPr>
          <w:rFonts w:ascii="Arial" w:eastAsia="Arial" w:hAnsi="Arial" w:cs="Arial"/>
          <w:color w:val="050505"/>
          <w:sz w:val="24"/>
          <w:szCs w:val="24"/>
        </w:rPr>
        <w:t xml:space="preserve"> atractiva que facilite la navegación por las diferentes secciones y herramientas de la app.</w:t>
      </w:r>
    </w:p>
    <w:p w:rsidR="00B67C75" w:rsidRDefault="00B67C75">
      <w:pPr>
        <w:widowControl w:val="0"/>
        <w:spacing w:after="0" w:line="360" w:lineRule="auto"/>
        <w:ind w:left="720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B67C75" w:rsidRDefault="00F95FEB">
      <w:pPr>
        <w:widowControl w:val="0"/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r>
        <w:rPr>
          <w:rFonts w:ascii="Arial" w:eastAsia="Arial" w:hAnsi="Arial" w:cs="Arial"/>
          <w:color w:val="050505"/>
          <w:sz w:val="24"/>
          <w:szCs w:val="24"/>
        </w:rPr>
        <w:t>Implementar un foro de discusión en la aplicación que promueva el intercambio de ideas y el aprendizaje colaborativo entre los usuarios, facilitando la interacción y retroalimentación en base a experiencias y preguntas planteadas por la comunidad educativa</w:t>
      </w:r>
      <w:r>
        <w:rPr>
          <w:rFonts w:ascii="Arial" w:eastAsia="Arial" w:hAnsi="Arial" w:cs="Arial"/>
          <w:color w:val="050505"/>
          <w:sz w:val="24"/>
          <w:szCs w:val="24"/>
        </w:rPr>
        <w:t xml:space="preserve"> </w:t>
      </w:r>
    </w:p>
    <w:p w:rsidR="00B67C75" w:rsidRDefault="00B67C75">
      <w:pPr>
        <w:widowControl w:val="0"/>
        <w:spacing w:after="0" w:line="360" w:lineRule="auto"/>
        <w:ind w:left="720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B67C75" w:rsidRDefault="00F95FEB">
      <w:pPr>
        <w:widowControl w:val="0"/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r>
        <w:rPr>
          <w:rFonts w:ascii="Arial" w:eastAsia="Arial" w:hAnsi="Arial" w:cs="Arial"/>
          <w:color w:val="050505"/>
          <w:sz w:val="24"/>
          <w:szCs w:val="24"/>
        </w:rPr>
        <w:t>Fomentar</w:t>
      </w:r>
      <w:bookmarkStart w:id="12" w:name="_GoBack"/>
      <w:bookmarkEnd w:id="12"/>
      <w:r>
        <w:rPr>
          <w:rFonts w:ascii="Arial" w:eastAsia="Arial" w:hAnsi="Arial" w:cs="Arial"/>
          <w:color w:val="050505"/>
          <w:sz w:val="24"/>
          <w:szCs w:val="24"/>
        </w:rPr>
        <w:t xml:space="preserve"> el aprendizaje en una sección especialmente diseñada para niños, que incluya actividades interactivas, recursos educativos y herramientas que promuevan la autonomía y el autodidactismo desde temprana edad, estimulando la curiosidad y el descubr</w:t>
      </w:r>
      <w:r>
        <w:rPr>
          <w:rFonts w:ascii="Arial" w:eastAsia="Arial" w:hAnsi="Arial" w:cs="Arial"/>
          <w:color w:val="050505"/>
          <w:sz w:val="24"/>
          <w:szCs w:val="24"/>
        </w:rPr>
        <w:t>imiento por parte de los niños.</w:t>
      </w:r>
    </w:p>
    <w:p w:rsidR="00B67C75" w:rsidRDefault="00B67C75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B67C75" w:rsidRDefault="00F95FEB">
      <w:pPr>
        <w:widowControl w:val="0"/>
        <w:numPr>
          <w:ilvl w:val="0"/>
          <w:numId w:val="1"/>
        </w:numPr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r>
        <w:rPr>
          <w:rFonts w:ascii="Arial" w:eastAsia="Arial" w:hAnsi="Arial" w:cs="Arial"/>
          <w:color w:val="050505"/>
          <w:sz w:val="24"/>
          <w:szCs w:val="24"/>
        </w:rPr>
        <w:t>Promover</w:t>
      </w:r>
      <w:r>
        <w:rPr>
          <w:rFonts w:ascii="Arial" w:eastAsia="Arial" w:hAnsi="Arial" w:cs="Arial"/>
          <w:color w:val="050505"/>
          <w:sz w:val="24"/>
          <w:szCs w:val="24"/>
        </w:rPr>
        <w:t xml:space="preserve"> el funcionamiento de la App </w:t>
      </w:r>
      <w:proofErr w:type="spellStart"/>
      <w:r>
        <w:rPr>
          <w:rFonts w:ascii="Arial" w:eastAsia="Arial" w:hAnsi="Arial" w:cs="Arial"/>
          <w:color w:val="050505"/>
          <w:sz w:val="24"/>
          <w:szCs w:val="24"/>
        </w:rPr>
        <w:t>BiòFimex</w:t>
      </w:r>
      <w:proofErr w:type="spellEnd"/>
      <w:r>
        <w:rPr>
          <w:rFonts w:ascii="Arial" w:eastAsia="Arial" w:hAnsi="Arial" w:cs="Arial"/>
          <w:color w:val="050505"/>
          <w:sz w:val="24"/>
          <w:szCs w:val="24"/>
        </w:rPr>
        <w:t xml:space="preserve"> en distintos centros educativos del municipio de Managua, para reconocer su importancia en las clases de ciencias físico naturales y matemática.</w:t>
      </w:r>
    </w:p>
    <w:p w:rsidR="001831ED" w:rsidRDefault="001831ED" w:rsidP="001831ED">
      <w:pPr>
        <w:pStyle w:val="Prrafodelista"/>
        <w:rPr>
          <w:rFonts w:ascii="Arial" w:eastAsia="Arial" w:hAnsi="Arial" w:cs="Arial"/>
          <w:color w:val="050505"/>
          <w:sz w:val="24"/>
          <w:szCs w:val="24"/>
        </w:rPr>
      </w:pPr>
    </w:p>
    <w:p w:rsidR="001831ED" w:rsidRDefault="001831ED" w:rsidP="001831ED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1831ED" w:rsidRDefault="001831ED" w:rsidP="001831ED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1831ED" w:rsidRDefault="001831ED" w:rsidP="001831ED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1831ED" w:rsidRDefault="001831ED" w:rsidP="001831ED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1831ED" w:rsidRDefault="001831ED" w:rsidP="001831ED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1831ED" w:rsidRDefault="001831ED" w:rsidP="001831ED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1831ED" w:rsidRDefault="001831ED" w:rsidP="001831ED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1831ED" w:rsidRDefault="001831ED" w:rsidP="001831ED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1831ED" w:rsidRDefault="001831ED" w:rsidP="001831ED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bookmarkStart w:id="13" w:name="_2et92p0" w:colFirst="0" w:colLast="0"/>
      <w:bookmarkEnd w:id="13"/>
      <w:r>
        <w:rPr>
          <w:rFonts w:ascii="Arial" w:eastAsia="Arial" w:hAnsi="Arial" w:cs="Arial"/>
          <w:b/>
          <w:sz w:val="28"/>
          <w:szCs w:val="28"/>
        </w:rPr>
        <w:t>Justificación del problema</w:t>
      </w:r>
    </w:p>
    <w:p w:rsidR="00B67C75" w:rsidRDefault="00F95FEB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  <w:r>
        <w:rPr>
          <w:rFonts w:ascii="Arial" w:eastAsia="Arial" w:hAnsi="Arial" w:cs="Arial"/>
          <w:color w:val="050505"/>
          <w:sz w:val="24"/>
          <w:szCs w:val="24"/>
        </w:rPr>
        <w:t xml:space="preserve">Como estudiantes de undécimo grado de secundaria, se decide la elaboración de un proyecto como parte de las asignaciones de las asignaturas de Química, Física y Biología </w:t>
      </w:r>
    </w:p>
    <w:p w:rsidR="00B67C75" w:rsidRDefault="00B67C75">
      <w:pPr>
        <w:widowControl w:val="0"/>
        <w:spacing w:after="0" w:line="360" w:lineRule="auto"/>
        <w:jc w:val="both"/>
        <w:rPr>
          <w:rFonts w:ascii="Arial" w:eastAsia="Arial" w:hAnsi="Arial" w:cs="Arial"/>
          <w:color w:val="050505"/>
          <w:sz w:val="24"/>
          <w:szCs w:val="24"/>
        </w:rPr>
      </w:pPr>
    </w:p>
    <w:p w:rsidR="00B67C75" w:rsidRDefault="00F95FEB">
      <w:pPr>
        <w:widowControl w:val="0"/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50505"/>
          <w:sz w:val="24"/>
          <w:szCs w:val="24"/>
        </w:rPr>
        <w:t>Con la elaboración de esta aplicación, se podrá contribuir al desarrollo de la capac</w:t>
      </w:r>
      <w:r>
        <w:rPr>
          <w:rFonts w:ascii="Arial" w:eastAsia="Arial" w:hAnsi="Arial" w:cs="Arial"/>
          <w:color w:val="050505"/>
          <w:sz w:val="24"/>
          <w:szCs w:val="24"/>
        </w:rPr>
        <w:t xml:space="preserve">idad, ingenio y creatividad, de la comunidad estudiantil (primaria, secundaria y docentes), a través del buen uso de las </w:t>
      </w:r>
      <w:proofErr w:type="spellStart"/>
      <w:r>
        <w:rPr>
          <w:rFonts w:ascii="Arial" w:eastAsia="Arial" w:hAnsi="Arial" w:cs="Arial"/>
          <w:color w:val="050505"/>
          <w:sz w:val="24"/>
          <w:szCs w:val="24"/>
        </w:rPr>
        <w:t>TICs</w:t>
      </w:r>
      <w:proofErr w:type="spellEnd"/>
      <w:r>
        <w:rPr>
          <w:rFonts w:ascii="Arial" w:eastAsia="Arial" w:hAnsi="Arial" w:cs="Arial"/>
          <w:color w:val="050505"/>
          <w:sz w:val="24"/>
          <w:szCs w:val="24"/>
        </w:rPr>
        <w:t xml:space="preserve">. </w:t>
      </w:r>
    </w:p>
    <w:p w:rsidR="00B67C75" w:rsidRDefault="00B67C75">
      <w:pPr>
        <w:widowControl w:val="0"/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14" w:name="_tyjcwt" w:colFirst="0" w:colLast="0"/>
      <w:bookmarkEnd w:id="14"/>
      <w:r>
        <w:rPr>
          <w:rFonts w:ascii="Arial" w:eastAsia="Arial" w:hAnsi="Arial" w:cs="Arial"/>
          <w:b/>
          <w:sz w:val="28"/>
          <w:szCs w:val="28"/>
        </w:rPr>
        <w:t xml:space="preserve">Antecedentes  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En el ámbito de la educación científica, el uso de aplicaciones móviles como herramientas educativas ha ido gana</w:t>
      </w:r>
      <w:r>
        <w:rPr>
          <w:rFonts w:ascii="Arial" w:eastAsia="Arial" w:hAnsi="Arial" w:cs="Arial"/>
          <w:sz w:val="24"/>
          <w:szCs w:val="24"/>
        </w:rPr>
        <w:t xml:space="preserve">ndo relevancia en los últimos años. En el año anterior, se presentó una aplicación llamada </w:t>
      </w:r>
      <w:proofErr w:type="spellStart"/>
      <w:r>
        <w:rPr>
          <w:rFonts w:ascii="Arial" w:eastAsia="Arial" w:hAnsi="Arial" w:cs="Arial"/>
          <w:sz w:val="24"/>
          <w:szCs w:val="24"/>
        </w:rPr>
        <w:t>Quimiex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la cual fue desarrollada por nosotros, </w:t>
      </w:r>
      <w:proofErr w:type="spellStart"/>
      <w:r>
        <w:rPr>
          <w:rFonts w:ascii="Arial" w:eastAsia="Arial" w:hAnsi="Arial" w:cs="Arial"/>
          <w:sz w:val="24"/>
          <w:szCs w:val="24"/>
        </w:rPr>
        <w:t>Quimiex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buscaba brindar experimentos de química para hacer las clases más dinámicas. Sin embargo, a diferencia del pr</w:t>
      </w:r>
      <w:r>
        <w:rPr>
          <w:rFonts w:ascii="Arial" w:eastAsia="Arial" w:hAnsi="Arial" w:cs="Arial"/>
          <w:sz w:val="24"/>
          <w:szCs w:val="24"/>
        </w:rPr>
        <w:t xml:space="preserve">oyecto </w:t>
      </w:r>
      <w:proofErr w:type="spellStart"/>
      <w:r>
        <w:rPr>
          <w:rFonts w:ascii="Arial" w:eastAsia="Arial" w:hAnsi="Arial" w:cs="Arial"/>
          <w:sz w:val="24"/>
          <w:szCs w:val="24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Quimiex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presentaba limitaciones significativas. Esta aplicación era más sencilla, carecía de animaciones e imágenes atractivas, y ofrecía pocos recursos didácticos, lo que limitaba su capacidad para captar el interés de los alumnos y brind</w:t>
      </w:r>
      <w:r>
        <w:rPr>
          <w:rFonts w:ascii="Arial" w:eastAsia="Arial" w:hAnsi="Arial" w:cs="Arial"/>
          <w:sz w:val="24"/>
          <w:szCs w:val="24"/>
        </w:rPr>
        <w:t>ar una experiencia enriquecedora de aprendizaje.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En contraste, el proyecto </w:t>
      </w:r>
      <w:proofErr w:type="spellStart"/>
      <w:r>
        <w:rPr>
          <w:rFonts w:ascii="Arial" w:eastAsia="Arial" w:hAnsi="Arial" w:cs="Arial"/>
          <w:sz w:val="24"/>
          <w:szCs w:val="24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se ha desarrollado con una visión más integral y mejorada. </w:t>
      </w:r>
      <w:proofErr w:type="spellStart"/>
      <w:r>
        <w:rPr>
          <w:rFonts w:ascii="Arial" w:eastAsia="Arial" w:hAnsi="Arial" w:cs="Arial"/>
          <w:sz w:val="24"/>
          <w:szCs w:val="24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además de ser una aplicación educativa, también trabaja con dos proyectos y mecanismos sustentables, lo</w:t>
      </w:r>
      <w:r>
        <w:rPr>
          <w:rFonts w:ascii="Arial" w:eastAsia="Arial" w:hAnsi="Arial" w:cs="Arial"/>
          <w:sz w:val="24"/>
          <w:szCs w:val="24"/>
        </w:rPr>
        <w:t xml:space="preserve"> que demuestra un enfoque más completo y comprometido con la calidad educativa. Además, la aplicación </w:t>
      </w:r>
      <w:proofErr w:type="spellStart"/>
      <w:r>
        <w:rPr>
          <w:rFonts w:ascii="Arial" w:eastAsia="Arial" w:hAnsi="Arial" w:cs="Arial"/>
          <w:sz w:val="24"/>
          <w:szCs w:val="24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ofrece animaciones y una presentación visual atractiva, lo cual aumenta el interés y la participación de los alumnos durante las clases. Con una </w:t>
      </w:r>
      <w:r>
        <w:rPr>
          <w:rFonts w:ascii="Arial" w:eastAsia="Arial" w:hAnsi="Arial" w:cs="Arial"/>
          <w:sz w:val="24"/>
          <w:szCs w:val="24"/>
        </w:rPr>
        <w:t xml:space="preserve">variedad de experimentos y recursos didácticos, </w:t>
      </w:r>
      <w:proofErr w:type="spellStart"/>
      <w:r>
        <w:rPr>
          <w:rFonts w:ascii="Arial" w:eastAsia="Arial" w:hAnsi="Arial" w:cs="Arial"/>
          <w:sz w:val="24"/>
          <w:szCs w:val="24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busca proporcionar una experiencia de aprendizaje divertida y dinámica, brindando a los estudiantes una herramienta interactiva que facilita su comprensión de los conceptos científicos.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Estos antece</w:t>
      </w:r>
      <w:r>
        <w:rPr>
          <w:rFonts w:ascii="Arial" w:eastAsia="Arial" w:hAnsi="Arial" w:cs="Arial"/>
          <w:sz w:val="24"/>
          <w:szCs w:val="24"/>
        </w:rPr>
        <w:t xml:space="preserve">dentes muestran la evolución y mejora de las aplicaciones educativas en el campo de la enseñanza científica. </w:t>
      </w:r>
      <w:proofErr w:type="spellStart"/>
      <w:r>
        <w:rPr>
          <w:rFonts w:ascii="Arial" w:eastAsia="Arial" w:hAnsi="Arial" w:cs="Arial"/>
          <w:sz w:val="24"/>
          <w:szCs w:val="24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surge como una respuesta a las limitaciones de aplicaciones anteriores, con el objetivo de ofrecer una experiencia más completa, interacti</w:t>
      </w:r>
      <w:r>
        <w:rPr>
          <w:rFonts w:ascii="Arial" w:eastAsia="Arial" w:hAnsi="Arial" w:cs="Arial"/>
          <w:sz w:val="24"/>
          <w:szCs w:val="24"/>
        </w:rPr>
        <w:t xml:space="preserve">va y estimulante para los alumnos y docentes. La combinación de proyectos autosustentables, recursos visuales y experimentos dinámicos proporciona una propuesta innovadora que busca transformar la forma en que se imparten las clases de ciencias y promover </w:t>
      </w:r>
      <w:r>
        <w:rPr>
          <w:rFonts w:ascii="Arial" w:eastAsia="Arial" w:hAnsi="Arial" w:cs="Arial"/>
          <w:sz w:val="24"/>
          <w:szCs w:val="24"/>
        </w:rPr>
        <w:t>un aprendizaje más significativo y motivador.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bookmarkStart w:id="15" w:name="_3dy6vkm" w:colFirst="0" w:colLast="0"/>
      <w:bookmarkEnd w:id="15"/>
      <w:r>
        <w:rPr>
          <w:rFonts w:ascii="Arial" w:eastAsia="Arial" w:hAnsi="Arial" w:cs="Arial"/>
          <w:b/>
          <w:sz w:val="28"/>
          <w:szCs w:val="28"/>
        </w:rPr>
        <w:t>Viabilidad y factibilidad del proyecto</w:t>
      </w:r>
      <w:r>
        <w:rPr>
          <w:rFonts w:ascii="Arial" w:eastAsia="Arial" w:hAnsi="Arial" w:cs="Arial"/>
          <w:b/>
          <w:sz w:val="28"/>
          <w:szCs w:val="28"/>
        </w:rPr>
        <w:tab/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En el proyecto se invirtieron C$900, los cuales fueron divididos en: 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a"/>
        <w:tblW w:w="7076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38"/>
        <w:gridCol w:w="3538"/>
      </w:tblGrid>
      <w:tr w:rsidR="00B67C75"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Costo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Inversión</w:t>
            </w:r>
          </w:p>
        </w:tc>
      </w:tr>
      <w:tr w:rsidR="00B67C75"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C$ 300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Stand</w:t>
            </w:r>
          </w:p>
        </w:tc>
      </w:tr>
      <w:tr w:rsidR="00B67C75"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C$ 0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Programación y marca</w:t>
            </w:r>
          </w:p>
        </w:tc>
      </w:tr>
      <w:tr w:rsidR="00B67C75"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C$ 500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Proyectos de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Biófimex</w:t>
            </w:r>
            <w:proofErr w:type="spellEnd"/>
          </w:p>
        </w:tc>
      </w:tr>
      <w:tr w:rsidR="00B67C75"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C$ 100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Publicidad</w:t>
            </w:r>
          </w:p>
        </w:tc>
      </w:tr>
      <w:tr w:rsidR="00B67C75">
        <w:trPr>
          <w:trHeight w:val="681"/>
        </w:trPr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C$ 153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Electricidad</w:t>
            </w:r>
          </w:p>
        </w:tc>
      </w:tr>
      <w:tr w:rsidR="00B67C75">
        <w:trPr>
          <w:trHeight w:val="624"/>
        </w:trPr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C$ 250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Carnet de presentación </w:t>
            </w:r>
          </w:p>
        </w:tc>
      </w:tr>
    </w:tbl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área de creación de la web como de la app no tuvo ningún costo, ya que se usaron programas y webs gratuitas para llevar a cabo este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proyecto.Asegurar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 xml:space="preserve"> la incorporación adecuada de la electricidad en la viabilidad y factibilidad de nuestro proyecto es ese</w:t>
      </w:r>
      <w:r>
        <w:rPr>
          <w:rFonts w:ascii="Arial" w:eastAsia="Arial" w:hAnsi="Arial" w:cs="Arial"/>
          <w:sz w:val="24"/>
          <w:szCs w:val="24"/>
        </w:rPr>
        <w:t>ncial, ya que juega un papel crucial en el desarrollo de nuestra aplicación. Desde su funcionamiento básico hasta su escalabilidad, la electricidad es fundamental para nuestra aplicación. Evaluar su disponibilidad y considerar enfoques energéticamente efic</w:t>
      </w:r>
      <w:r>
        <w:rPr>
          <w:rFonts w:ascii="Arial" w:eastAsia="Arial" w:hAnsi="Arial" w:cs="Arial"/>
          <w:sz w:val="24"/>
          <w:szCs w:val="24"/>
        </w:rPr>
        <w:t>ientes no solo garantiza un rendimiento óptimo, sino también una contribución sostenible al éxito general de nuestro proyecto.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aplicación fue programada en aproximadamente treinta horas de trabajo remoto y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presencial,lo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 xml:space="preserve"> que equivale a seis córdobas co</w:t>
      </w:r>
      <w:r>
        <w:rPr>
          <w:rFonts w:ascii="Arial" w:eastAsia="Arial" w:hAnsi="Arial" w:cs="Arial"/>
          <w:sz w:val="24"/>
          <w:szCs w:val="24"/>
        </w:rPr>
        <w:t xml:space="preserve">n treinta y cinco </w:t>
      </w:r>
      <w:proofErr w:type="spellStart"/>
      <w:r>
        <w:rPr>
          <w:rFonts w:ascii="Arial" w:eastAsia="Arial" w:hAnsi="Arial" w:cs="Arial"/>
          <w:sz w:val="24"/>
          <w:szCs w:val="24"/>
        </w:rPr>
        <w:t>centavos,durante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este proceso de programación había constante retroalimentación por parte de los miembros del grupo.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Biófimex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es sustentado por el mismo, la app muestra anuncios, y los proyectos de </w:t>
      </w:r>
      <w:proofErr w:type="spellStart"/>
      <w:r>
        <w:rPr>
          <w:rFonts w:ascii="Arial" w:eastAsia="Arial" w:hAnsi="Arial" w:cs="Arial"/>
          <w:sz w:val="24"/>
          <w:szCs w:val="24"/>
        </w:rPr>
        <w:t>biófimex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generan ingresos para poder se</w:t>
      </w:r>
      <w:r>
        <w:rPr>
          <w:rFonts w:ascii="Arial" w:eastAsia="Arial" w:hAnsi="Arial" w:cs="Arial"/>
          <w:sz w:val="24"/>
          <w:szCs w:val="24"/>
        </w:rPr>
        <w:t xml:space="preserve">guir </w:t>
      </w:r>
      <w:proofErr w:type="spellStart"/>
      <w:r>
        <w:rPr>
          <w:rFonts w:ascii="Arial" w:eastAsia="Arial" w:hAnsi="Arial" w:cs="Arial"/>
          <w:sz w:val="24"/>
          <w:szCs w:val="24"/>
        </w:rPr>
        <w:t>sustentandose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recuperar las inversiones en los stands y publicidad.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7076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38"/>
        <w:gridCol w:w="3538"/>
      </w:tblGrid>
      <w:tr w:rsidR="00B67C75"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Proyecto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Ingreso</w:t>
            </w:r>
          </w:p>
        </w:tc>
      </w:tr>
      <w:tr w:rsidR="00B67C75"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App de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Biófimex</w:t>
            </w:r>
            <w:proofErr w:type="spellEnd"/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aprox.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$8/ mes</w:t>
            </w:r>
          </w:p>
        </w:tc>
      </w:tr>
      <w:tr w:rsidR="00B67C75"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Proyectos de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Biófimex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 xml:space="preserve">aprox. </w:t>
            </w:r>
            <w:r>
              <w:rPr>
                <w:rFonts w:ascii="Arial" w:eastAsia="Arial" w:hAnsi="Arial" w:cs="Arial"/>
                <w:sz w:val="24"/>
                <w:szCs w:val="24"/>
              </w:rPr>
              <w:t>C$ 200 - C$ 500 / mes</w:t>
            </w:r>
          </w:p>
        </w:tc>
      </w:tr>
    </w:tbl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Por lo tanto, </w:t>
      </w:r>
      <w:proofErr w:type="spellStart"/>
      <w:r>
        <w:rPr>
          <w:rFonts w:ascii="Arial" w:eastAsia="Arial" w:hAnsi="Arial" w:cs="Arial"/>
          <w:sz w:val="24"/>
          <w:szCs w:val="24"/>
        </w:rPr>
        <w:t>Biófimex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no muestra pérdidas significativas para el equipo y es autosustentable y escalable a corto plazo.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16" w:name="_1t3h5sf" w:colFirst="0" w:colLast="0"/>
      <w:bookmarkEnd w:id="16"/>
      <w:r>
        <w:rPr>
          <w:rFonts w:ascii="Arial" w:eastAsia="Arial" w:hAnsi="Arial" w:cs="Arial"/>
          <w:b/>
          <w:sz w:val="28"/>
          <w:szCs w:val="28"/>
        </w:rPr>
        <w:t>Marco Teórico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7.1-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Lenguaje Técnico: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avance tecnológico nos ha permitido a nosotros como creadores de la aplicación, poder conocer </w:t>
      </w:r>
      <w:r>
        <w:rPr>
          <w:rFonts w:ascii="Arial" w:eastAsia="Arial" w:hAnsi="Arial" w:cs="Arial"/>
          <w:sz w:val="24"/>
          <w:szCs w:val="24"/>
        </w:rPr>
        <w:t xml:space="preserve">nuevos términos y palabras como: 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Software: </w:t>
      </w:r>
      <w:proofErr w:type="gramStart"/>
      <w:r>
        <w:rPr>
          <w:rFonts w:ascii="Arial" w:eastAsia="Arial" w:hAnsi="Arial" w:cs="Arial"/>
          <w:sz w:val="24"/>
          <w:szCs w:val="24"/>
        </w:rPr>
        <w:t>En  química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se utiliza para ayudar a estudiar y resolver problemas químicos a través de la aplicación de técnicas y simulaciones computacionales de sistemas moleculares. 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Utiliza teorías, </w:t>
      </w:r>
      <w:proofErr w:type="gramStart"/>
      <w:r>
        <w:rPr>
          <w:rFonts w:ascii="Arial" w:eastAsia="Arial" w:hAnsi="Arial" w:cs="Arial"/>
          <w:sz w:val="24"/>
          <w:szCs w:val="24"/>
        </w:rPr>
        <w:t>conceptos  basados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en tratamientos físicos de la materia  incorporados en software científico, especialmente diseñado para calcular la estructura y/o las propiedades estáticas y dinámicas y cómo se comportan los electrones de los átomos y </w:t>
      </w:r>
      <w:r>
        <w:rPr>
          <w:rFonts w:ascii="Arial" w:eastAsia="Arial" w:hAnsi="Arial" w:cs="Arial"/>
          <w:sz w:val="24"/>
          <w:szCs w:val="24"/>
        </w:rPr>
        <w:t xml:space="preserve"> agregados  moleculares en estado gaseoso y en solución  de cuerpos sólidos. 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Aplicaciones de la química: </w:t>
      </w:r>
      <w:r>
        <w:rPr>
          <w:rFonts w:ascii="Arial" w:eastAsia="Arial" w:hAnsi="Arial" w:cs="Arial"/>
          <w:sz w:val="24"/>
          <w:szCs w:val="24"/>
        </w:rPr>
        <w:t>Por Alberto Cajal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 xml:space="preserve">Pues  </w:t>
      </w:r>
      <w:proofErr w:type="spellStart"/>
      <w:r>
        <w:rPr>
          <w:rFonts w:ascii="Arial" w:eastAsia="Arial" w:hAnsi="Arial" w:cs="Arial"/>
          <w:sz w:val="24"/>
          <w:szCs w:val="24"/>
        </w:rPr>
        <w:t>aca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 xml:space="preserve"> les  nombrare algunas  de las aplicaciones de la química entre ellas  tenemos: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La medicina, nutrición, control de bacte</w:t>
      </w:r>
      <w:r>
        <w:rPr>
          <w:rFonts w:ascii="Arial" w:eastAsia="Arial" w:hAnsi="Arial" w:cs="Arial"/>
          <w:sz w:val="24"/>
          <w:szCs w:val="24"/>
        </w:rPr>
        <w:t>rias o microbios, agricultura e incluso economía. La importancia de la química reside en los múltiples usos que tiene en la actualidad.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mayoría de los medicamentos están hechos de materias orgánicas, es por esto que la medicina, comprendida como área d</w:t>
      </w:r>
      <w:r>
        <w:rPr>
          <w:rFonts w:ascii="Arial" w:eastAsia="Arial" w:hAnsi="Arial" w:cs="Arial"/>
          <w:sz w:val="24"/>
          <w:szCs w:val="24"/>
        </w:rPr>
        <w:t>e estudio, está íntimamente relacionada con la química orgánica.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través de la química, se puede estudiar la cantidad de carbohidratos, proteínas, grasas y vitaminas que el cuerpo humano necesita en distintas condiciones. 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Así  como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 el petróleo es uno </w:t>
      </w:r>
      <w:r>
        <w:rPr>
          <w:rFonts w:ascii="Arial" w:eastAsia="Arial" w:hAnsi="Arial" w:cs="Arial"/>
          <w:sz w:val="24"/>
          <w:szCs w:val="24"/>
        </w:rPr>
        <w:t>de los recursos más valiosos del mundo y, económicamente, es uno de los más influyentes. Este puede ser transformado a través de diversos procesos químicos para dar origen a otros recursos que los seres humanos podrían necesitar, tales como la gasolina, lo</w:t>
      </w:r>
      <w:r>
        <w:rPr>
          <w:rFonts w:ascii="Arial" w:eastAsia="Arial" w:hAnsi="Arial" w:cs="Arial"/>
          <w:sz w:val="24"/>
          <w:szCs w:val="24"/>
        </w:rPr>
        <w:t>s neumáticos, entre otros.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fertilizantes son sustancias químicas orgánicas o inorgánicas que se añaden a los suelos para proporcionarles los nutrientes necesarios para que estos sean productivos.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What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Importance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of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Chemistry</w:t>
      </w:r>
      <w:proofErr w:type="spellEnd"/>
      <w:r>
        <w:rPr>
          <w:rFonts w:ascii="Arial" w:eastAsia="Arial" w:hAnsi="Arial" w:cs="Arial"/>
          <w:sz w:val="24"/>
          <w:szCs w:val="24"/>
        </w:rPr>
        <w:t>? Recuperado de thoughtco.com.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Programas:</w:t>
      </w:r>
      <w:r>
        <w:rPr>
          <w:rFonts w:ascii="Arial" w:eastAsia="Arial" w:hAnsi="Arial" w:cs="Arial"/>
          <w:sz w:val="24"/>
          <w:szCs w:val="24"/>
        </w:rPr>
        <w:t xml:space="preserve"> Qué es un software </w:t>
      </w:r>
      <w:proofErr w:type="gramStart"/>
      <w:r>
        <w:rPr>
          <w:rFonts w:ascii="Arial" w:eastAsia="Arial" w:hAnsi="Arial" w:cs="Arial"/>
          <w:sz w:val="24"/>
          <w:szCs w:val="24"/>
        </w:rPr>
        <w:t>para  la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industria química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Son programas de gestión </w:t>
      </w:r>
      <w:proofErr w:type="gramStart"/>
      <w:r>
        <w:rPr>
          <w:rFonts w:ascii="Arial" w:eastAsia="Arial" w:hAnsi="Arial" w:cs="Arial"/>
          <w:sz w:val="24"/>
          <w:szCs w:val="24"/>
        </w:rPr>
        <w:t>para  este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 ambiente  y son herramientas informáticas que responden a las necesidades en cuanto a las áreas</w:t>
      </w:r>
      <w:r>
        <w:rPr>
          <w:rFonts w:ascii="Arial" w:eastAsia="Arial" w:hAnsi="Arial" w:cs="Arial"/>
          <w:sz w:val="24"/>
          <w:szCs w:val="24"/>
        </w:rPr>
        <w:t xml:space="preserve"> de fabricación, planificación, gestión integral y financiera de los laboratorios y empresas de la industria química. 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Un software para industria química es un software industrial especialmente diseñado para este sector, como lo son los software para </w:t>
      </w:r>
      <w:proofErr w:type="gramStart"/>
      <w:r>
        <w:rPr>
          <w:rFonts w:ascii="Arial" w:eastAsia="Arial" w:hAnsi="Arial" w:cs="Arial"/>
          <w:sz w:val="24"/>
          <w:szCs w:val="24"/>
        </w:rPr>
        <w:t>labo</w:t>
      </w:r>
      <w:r>
        <w:rPr>
          <w:rFonts w:ascii="Arial" w:eastAsia="Arial" w:hAnsi="Arial" w:cs="Arial"/>
          <w:sz w:val="24"/>
          <w:szCs w:val="24"/>
        </w:rPr>
        <w:t>ratorios,  y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que tiene en cuenta sus particularidades de fabricación y control de productos químicos </w:t>
      </w:r>
      <w:proofErr w:type="spellStart"/>
      <w:r>
        <w:rPr>
          <w:rFonts w:ascii="Arial" w:eastAsia="Arial" w:hAnsi="Arial" w:cs="Arial"/>
          <w:sz w:val="24"/>
          <w:szCs w:val="24"/>
        </w:rPr>
        <w:t>asi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como  reducir  costos  en toda  la  organización.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Programar:</w:t>
      </w:r>
      <w:r>
        <w:rPr>
          <w:rFonts w:ascii="Arial" w:eastAsia="Arial" w:hAnsi="Arial" w:cs="Arial"/>
          <w:sz w:val="24"/>
          <w:szCs w:val="24"/>
        </w:rPr>
        <w:t xml:space="preserve"> Programar es el proceso de crear un conjunto de instrucciones para ordenar una computador</w:t>
      </w:r>
      <w:r>
        <w:rPr>
          <w:rFonts w:ascii="Arial" w:eastAsia="Arial" w:hAnsi="Arial" w:cs="Arial"/>
          <w:sz w:val="24"/>
          <w:szCs w:val="24"/>
        </w:rPr>
        <w:t>a cómo realizar una tarea. Se puede programar utilizando una variedad de lenguajes de programación.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La química computacional es todo aquel aspecto de la química el cual es explicado mediante el uso de un ordenador y un software. Principalmente, se puede d</w:t>
      </w:r>
      <w:r>
        <w:rPr>
          <w:rFonts w:ascii="Arial" w:eastAsia="Arial" w:hAnsi="Arial" w:cs="Arial"/>
          <w:sz w:val="24"/>
          <w:szCs w:val="24"/>
        </w:rPr>
        <w:t xml:space="preserve">ecir que es la evolución de la química teórica, ya que su principal uso se centra en la aplicación de los métodos de cálculo para resolver ecuaciones y calcular propiedades a nivel molecular 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Para poder aplicarla es   necesario contar con conocimientos bá</w:t>
      </w:r>
      <w:r>
        <w:rPr>
          <w:rFonts w:ascii="Arial" w:eastAsia="Arial" w:hAnsi="Arial" w:cs="Arial"/>
          <w:sz w:val="24"/>
          <w:szCs w:val="24"/>
        </w:rPr>
        <w:t xml:space="preserve">sicos de los fundamentos de los métodos </w:t>
      </w:r>
      <w:proofErr w:type="gramStart"/>
      <w:r>
        <w:rPr>
          <w:rFonts w:ascii="Arial" w:eastAsia="Arial" w:hAnsi="Arial" w:cs="Arial"/>
          <w:sz w:val="24"/>
          <w:szCs w:val="24"/>
        </w:rPr>
        <w:t>teórico  y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habilidad en manejo de software y acceso a recursos de hardware.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HTML: </w:t>
      </w:r>
      <w:proofErr w:type="spellStart"/>
      <w:r>
        <w:rPr>
          <w:rFonts w:ascii="Arial" w:eastAsia="Arial" w:hAnsi="Arial" w:cs="Arial"/>
          <w:sz w:val="24"/>
          <w:szCs w:val="24"/>
        </w:rPr>
        <w:t>Segun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aprenderaprogramar.es Es el lenguaje que se emplea para el desarrollo de páginas de internet. Está compuesto por una </w:t>
      </w:r>
      <w:proofErr w:type="spellStart"/>
      <w:r>
        <w:rPr>
          <w:rFonts w:ascii="Arial" w:eastAsia="Arial" w:hAnsi="Arial" w:cs="Arial"/>
          <w:sz w:val="24"/>
          <w:szCs w:val="24"/>
        </w:rPr>
        <w:t>seríe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 e</w:t>
      </w:r>
      <w:r>
        <w:rPr>
          <w:rFonts w:ascii="Arial" w:eastAsia="Arial" w:hAnsi="Arial" w:cs="Arial"/>
          <w:sz w:val="24"/>
          <w:szCs w:val="24"/>
        </w:rPr>
        <w:t>tiquetas que el navegador interpreta y da forma en la pantalla. HTML dispone de etiquetas para imágenes, hipervínculos que nos permiten dirigirnos a otras páginas, saltos de línea, listas, tablas, etc.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7.2 - Tipos de Aprendizaje: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Aprendizaje cooperativo: </w:t>
      </w:r>
      <w:r>
        <w:rPr>
          <w:rFonts w:ascii="Arial" w:eastAsia="Arial" w:hAnsi="Arial" w:cs="Arial"/>
          <w:sz w:val="24"/>
          <w:szCs w:val="24"/>
        </w:rPr>
        <w:t xml:space="preserve">El aprendizaje </w:t>
      </w:r>
      <w:proofErr w:type="spellStart"/>
      <w:r>
        <w:rPr>
          <w:rFonts w:ascii="Arial" w:eastAsia="Arial" w:hAnsi="Arial" w:cs="Arial"/>
          <w:sz w:val="24"/>
          <w:szCs w:val="24"/>
        </w:rPr>
        <w:t>ss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del aula para convertirlas en una experiencia social y académica de aprendizaje para fortalecer en los estudiantes el trabajo en grupo para realizar las tareas de manera colectiva.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Ttulo3"/>
        <w:keepNext w:val="0"/>
        <w:keepLines w:val="0"/>
        <w:shd w:val="clear" w:color="auto" w:fill="FFFFFF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17" w:name="_4d34og8" w:colFirst="0" w:colLast="0"/>
      <w:bookmarkEnd w:id="17"/>
      <w:r>
        <w:rPr>
          <w:rFonts w:ascii="Arial" w:eastAsia="Arial" w:hAnsi="Arial" w:cs="Arial"/>
          <w:color w:val="262626"/>
          <w:sz w:val="24"/>
          <w:szCs w:val="24"/>
        </w:rPr>
        <w:t xml:space="preserve">Aprendizaje colaborativo: </w:t>
      </w:r>
      <w:r>
        <w:rPr>
          <w:rFonts w:ascii="Arial" w:eastAsia="Arial" w:hAnsi="Arial" w:cs="Arial"/>
          <w:b w:val="0"/>
          <w:color w:val="262626"/>
          <w:sz w:val="24"/>
          <w:szCs w:val="24"/>
        </w:rPr>
        <w:t>Es un tipo de aprendizaje dond</w:t>
      </w:r>
      <w:r>
        <w:rPr>
          <w:rFonts w:ascii="Arial" w:eastAsia="Arial" w:hAnsi="Arial" w:cs="Arial"/>
          <w:b w:val="0"/>
          <w:color w:val="262626"/>
          <w:sz w:val="24"/>
          <w:szCs w:val="24"/>
        </w:rPr>
        <w:t>e a los niños se les asigna una temática y ellos eligen la metodología que siguen. Se trata de que, a través del trabajo en grupo, cada alumno destaque por sus propias habilidades.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7.3 - Relación entre la tecnología y el aprendizaje: </w:t>
      </w:r>
      <w:r>
        <w:rPr>
          <w:rFonts w:ascii="Arial" w:eastAsia="Arial" w:hAnsi="Arial" w:cs="Arial"/>
          <w:sz w:val="24"/>
          <w:szCs w:val="24"/>
        </w:rPr>
        <w:t>La tecnología puede mejorar la experiencia de aprendizaje tradicional al democratizar el acceso al contenido y la instrucción, al romper barreras como la escasez de maestros, los altos costos o la ubicación distante.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bookmarkStart w:id="18" w:name="_2s8eyo1" w:colFirst="0" w:colLast="0"/>
      <w:bookmarkEnd w:id="18"/>
      <w:r>
        <w:rPr>
          <w:rFonts w:ascii="Arial" w:eastAsia="Arial" w:hAnsi="Arial" w:cs="Arial"/>
          <w:b/>
          <w:sz w:val="28"/>
          <w:szCs w:val="28"/>
        </w:rPr>
        <w:t>Hipótesis</w:t>
      </w:r>
    </w:p>
    <w:p w:rsidR="00B67C75" w:rsidRDefault="00F95FEB">
      <w:pPr>
        <w:spacing w:line="360" w:lineRule="auto"/>
        <w:ind w:left="720" w:hanging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 uso de aplicaciones que hacen interactivas las clases mejora la experiencia de aprendizaje, aumenta la motivación, proporciona retroalimentación (</w:t>
      </w:r>
      <w:proofErr w:type="spellStart"/>
      <w:r>
        <w:rPr>
          <w:rFonts w:ascii="Arial" w:eastAsia="Arial" w:hAnsi="Arial" w:cs="Arial"/>
          <w:sz w:val="24"/>
          <w:szCs w:val="24"/>
        </w:rPr>
        <w:t>feedback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 inmediata, crea un ambiente dinámico y </w:t>
      </w:r>
      <w:proofErr w:type="spellStart"/>
      <w:r>
        <w:rPr>
          <w:rFonts w:ascii="Arial" w:eastAsia="Arial" w:hAnsi="Arial" w:cs="Arial"/>
          <w:sz w:val="24"/>
          <w:szCs w:val="24"/>
        </w:rPr>
        <w:t>permitie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una mayor adaptabilidad, lo que se traduce en un </w:t>
      </w:r>
      <w:r>
        <w:rPr>
          <w:rFonts w:ascii="Arial" w:eastAsia="Arial" w:hAnsi="Arial" w:cs="Arial"/>
          <w:sz w:val="24"/>
          <w:szCs w:val="24"/>
        </w:rPr>
        <w:t>mayor éxito académico y retención del conocimiento.</w:t>
      </w: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19" w:name="_17dp8vu" w:colFirst="0" w:colLast="0"/>
      <w:bookmarkEnd w:id="19"/>
      <w:r>
        <w:rPr>
          <w:rFonts w:ascii="Arial" w:eastAsia="Arial" w:hAnsi="Arial" w:cs="Arial"/>
          <w:b/>
          <w:sz w:val="28"/>
          <w:szCs w:val="28"/>
        </w:rPr>
        <w:t xml:space="preserve">Material 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crear la aplicación se utilizaron programas gratuitos, tanto como para programar, diseñar, compilar, etc. </w:t>
      </w:r>
    </w:p>
    <w:tbl>
      <w:tblPr>
        <w:tblStyle w:val="a1"/>
        <w:tblW w:w="7796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98"/>
        <w:gridCol w:w="2599"/>
        <w:gridCol w:w="2599"/>
      </w:tblGrid>
      <w:tr w:rsidR="00B67C75">
        <w:trPr>
          <w:trHeight w:val="508"/>
        </w:trPr>
        <w:tc>
          <w:tcPr>
            <w:tcW w:w="2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Hardware</w:t>
            </w:r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Web</w:t>
            </w:r>
          </w:p>
        </w:tc>
      </w:tr>
      <w:tr w:rsidR="00B67C75">
        <w:tc>
          <w:tcPr>
            <w:tcW w:w="2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Explorador de internet</w:t>
            </w:r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Teléfonos</w:t>
            </w:r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Appcreator24.com</w:t>
            </w:r>
          </w:p>
        </w:tc>
      </w:tr>
      <w:tr w:rsidR="00B67C75">
        <w:tc>
          <w:tcPr>
            <w:tcW w:w="2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Visual Studio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Code</w:t>
            </w:r>
            <w:proofErr w:type="spellEnd"/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Computadora</w:t>
            </w:r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Pixlr.com</w:t>
            </w:r>
          </w:p>
        </w:tc>
      </w:tr>
      <w:tr w:rsidR="00B67C75">
        <w:tc>
          <w:tcPr>
            <w:tcW w:w="2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B67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B67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Github.io</w:t>
            </w:r>
          </w:p>
        </w:tc>
      </w:tr>
      <w:tr w:rsidR="00B67C75">
        <w:tc>
          <w:tcPr>
            <w:tcW w:w="25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B67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B67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25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67C75" w:rsidRDefault="00F95F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Flaticon.es</w:t>
            </w:r>
          </w:p>
        </w:tc>
      </w:tr>
    </w:tbl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bookmarkStart w:id="20" w:name="_3rdcrjn" w:colFirst="0" w:colLast="0"/>
      <w:bookmarkEnd w:id="20"/>
      <w:r>
        <w:rPr>
          <w:rFonts w:ascii="Arial" w:eastAsia="Arial" w:hAnsi="Arial" w:cs="Arial"/>
          <w:b/>
          <w:sz w:val="28"/>
          <w:szCs w:val="28"/>
        </w:rPr>
        <w:lastRenderedPageBreak/>
        <w:t>Procedimiento paso a paso</w:t>
      </w:r>
    </w:p>
    <w:p w:rsidR="00B67C75" w:rsidRDefault="00F95FEB">
      <w:pPr>
        <w:pStyle w:val="Ttulo2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21" w:name="_26in1rg" w:colFirst="0" w:colLast="0"/>
      <w:bookmarkEnd w:id="21"/>
      <w:r>
        <w:rPr>
          <w:rFonts w:ascii="Arial" w:eastAsia="Arial" w:hAnsi="Arial" w:cs="Arial"/>
          <w:sz w:val="24"/>
          <w:szCs w:val="24"/>
        </w:rPr>
        <w:t>Paso 1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llevar a cabo nuestro proyecto, se programó desde cero un sitio WEB y posteriormente la aplicación. Ambos fueron programados en </w:t>
      </w:r>
      <w:r>
        <w:rPr>
          <w:rFonts w:ascii="Arial" w:eastAsia="Arial" w:hAnsi="Arial" w:cs="Arial"/>
          <w:b/>
          <w:sz w:val="24"/>
          <w:szCs w:val="24"/>
        </w:rPr>
        <w:t>HTML</w:t>
      </w:r>
      <w:r>
        <w:rPr>
          <w:rFonts w:ascii="Arial" w:eastAsia="Arial" w:hAnsi="Arial" w:cs="Arial"/>
          <w:sz w:val="24"/>
          <w:szCs w:val="24"/>
        </w:rPr>
        <w:t xml:space="preserve"> y con la ayuda de un </w:t>
      </w:r>
      <w:proofErr w:type="spellStart"/>
      <w:r>
        <w:rPr>
          <w:rFonts w:ascii="Arial" w:eastAsia="Arial" w:hAnsi="Arial" w:cs="Arial"/>
          <w:sz w:val="24"/>
          <w:szCs w:val="24"/>
        </w:rPr>
        <w:t>framework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llamado </w:t>
      </w:r>
      <w:r>
        <w:rPr>
          <w:rFonts w:ascii="Arial" w:eastAsia="Arial" w:hAnsi="Arial" w:cs="Arial"/>
          <w:b/>
          <w:sz w:val="24"/>
          <w:szCs w:val="24"/>
        </w:rPr>
        <w:t>Bootstrap</w:t>
      </w:r>
      <w:r>
        <w:rPr>
          <w:rFonts w:ascii="Arial" w:eastAsia="Arial" w:hAnsi="Arial" w:cs="Arial"/>
          <w:sz w:val="24"/>
          <w:szCs w:val="24"/>
        </w:rPr>
        <w:t>, gracias a él la creación del proyecto fue más organizada y rápida gracias a sus librerías de código que hacen más fácil el trabajo.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4298328" cy="2324417"/>
            <wp:effectExtent l="0" t="0" r="0" b="0"/>
            <wp:docPr id="1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t="130" b="130"/>
                    <a:stretch>
                      <a:fillRect/>
                    </a:stretch>
                  </pic:blipFill>
                  <pic:spPr>
                    <a:xfrm>
                      <a:off x="0" y="0"/>
                      <a:ext cx="4298328" cy="2324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7C75" w:rsidRDefault="00F95FEB">
      <w:pPr>
        <w:pStyle w:val="Ttulo2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22" w:name="_lnxbz9" w:colFirst="0" w:colLast="0"/>
      <w:bookmarkEnd w:id="22"/>
      <w:r>
        <w:rPr>
          <w:rFonts w:ascii="Arial" w:eastAsia="Arial" w:hAnsi="Arial" w:cs="Arial"/>
          <w:sz w:val="24"/>
          <w:szCs w:val="24"/>
        </w:rPr>
        <w:t>Paso 2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la aplicación se usó un sitio web gratuito llamado </w:t>
      </w:r>
      <w:r>
        <w:rPr>
          <w:rFonts w:ascii="Arial" w:eastAsia="Arial" w:hAnsi="Arial" w:cs="Arial"/>
          <w:b/>
          <w:sz w:val="24"/>
          <w:szCs w:val="24"/>
        </w:rPr>
        <w:t xml:space="preserve">App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Creator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24</w:t>
      </w:r>
      <w:r>
        <w:rPr>
          <w:rFonts w:ascii="Arial" w:eastAsia="Arial" w:hAnsi="Arial" w:cs="Arial"/>
          <w:sz w:val="24"/>
          <w:szCs w:val="24"/>
        </w:rPr>
        <w:t>, gracias a esta web, el código se puede reflejar en la app correctamente y de forma segura.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4418648" cy="241935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8648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Ttulo2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23" w:name="_35nkun2" w:colFirst="0" w:colLast="0"/>
      <w:bookmarkEnd w:id="23"/>
      <w:r>
        <w:rPr>
          <w:rFonts w:ascii="Arial" w:eastAsia="Arial" w:hAnsi="Arial" w:cs="Arial"/>
          <w:sz w:val="24"/>
          <w:szCs w:val="24"/>
        </w:rPr>
        <w:t>Paso 3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Todo el arte del proyecto (Logo, ilustraciones, botones) fueron trabajados en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Pixlr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una alternativa gratuita a </w:t>
      </w:r>
      <w:r>
        <w:rPr>
          <w:rFonts w:ascii="Arial" w:eastAsia="Arial" w:hAnsi="Arial" w:cs="Arial"/>
          <w:b/>
          <w:sz w:val="24"/>
          <w:szCs w:val="24"/>
        </w:rPr>
        <w:t>Photoshop</w:t>
      </w:r>
      <w:r>
        <w:rPr>
          <w:rFonts w:ascii="Arial" w:eastAsia="Arial" w:hAnsi="Arial" w:cs="Arial"/>
          <w:sz w:val="24"/>
          <w:szCs w:val="24"/>
        </w:rPr>
        <w:t xml:space="preserve"> con las herramien</w:t>
      </w:r>
      <w:r>
        <w:rPr>
          <w:rFonts w:ascii="Arial" w:eastAsia="Arial" w:hAnsi="Arial" w:cs="Arial"/>
          <w:sz w:val="24"/>
          <w:szCs w:val="24"/>
        </w:rPr>
        <w:t xml:space="preserve">tas </w:t>
      </w:r>
      <w:r>
        <w:rPr>
          <w:rFonts w:ascii="Arial" w:eastAsia="Arial" w:hAnsi="Arial" w:cs="Arial"/>
          <w:sz w:val="24"/>
          <w:szCs w:val="24"/>
        </w:rPr>
        <w:lastRenderedPageBreak/>
        <w:t xml:space="preserve">necesarias para hacer un buen trabajo. Y las ilustraciones fueron extraídas de </w:t>
      </w:r>
      <w:r>
        <w:rPr>
          <w:rFonts w:ascii="Arial" w:eastAsia="Arial" w:hAnsi="Arial" w:cs="Arial"/>
          <w:b/>
          <w:sz w:val="24"/>
          <w:szCs w:val="24"/>
        </w:rPr>
        <w:t>Flaticon.es</w:t>
      </w:r>
      <w:r>
        <w:rPr>
          <w:rFonts w:ascii="Arial" w:eastAsia="Arial" w:hAnsi="Arial" w:cs="Arial"/>
          <w:sz w:val="24"/>
          <w:szCs w:val="24"/>
        </w:rPr>
        <w:t>, una plataforma de arte vectorial gratuito, solo se debe de atribuir a la plataforma.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Ttulo2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24" w:name="_1ksv4uv" w:colFirst="0" w:colLast="0"/>
      <w:bookmarkEnd w:id="24"/>
      <w:r>
        <w:rPr>
          <w:rFonts w:ascii="Arial" w:eastAsia="Arial" w:hAnsi="Arial" w:cs="Arial"/>
          <w:sz w:val="24"/>
          <w:szCs w:val="24"/>
        </w:rPr>
        <w:t>Paso 4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Para subir el sitio WEB a la nube se utilizó </w:t>
      </w:r>
      <w:r>
        <w:rPr>
          <w:rFonts w:ascii="Arial" w:eastAsia="Arial" w:hAnsi="Arial" w:cs="Arial"/>
          <w:b/>
          <w:sz w:val="24"/>
          <w:szCs w:val="24"/>
        </w:rPr>
        <w:t>Github.io</w:t>
      </w:r>
      <w:r>
        <w:rPr>
          <w:rFonts w:ascii="Arial" w:eastAsia="Arial" w:hAnsi="Arial" w:cs="Arial"/>
          <w:sz w:val="24"/>
          <w:szCs w:val="24"/>
        </w:rPr>
        <w:t>, un hostin</w:t>
      </w:r>
      <w:r>
        <w:rPr>
          <w:rFonts w:ascii="Arial" w:eastAsia="Arial" w:hAnsi="Arial" w:cs="Arial"/>
          <w:sz w:val="24"/>
          <w:szCs w:val="24"/>
        </w:rPr>
        <w:t>g gratuito que regala un subdominio. Se escogió este servidor porque es muy seguro, estable y ofrece certificado SSL.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4950150" cy="2870200"/>
            <wp:effectExtent l="0" t="0" r="0" 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t="122" b="122"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4950150" cy="37465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bookmarkStart w:id="25" w:name="_44sinio" w:colFirst="0" w:colLast="0"/>
      <w:bookmarkEnd w:id="25"/>
      <w:r>
        <w:rPr>
          <w:rFonts w:ascii="Arial" w:eastAsia="Arial" w:hAnsi="Arial" w:cs="Arial"/>
          <w:b/>
          <w:sz w:val="28"/>
          <w:szCs w:val="28"/>
        </w:rPr>
        <w:lastRenderedPageBreak/>
        <w:t>Resultados</w:t>
      </w:r>
    </w:p>
    <w:p w:rsidR="00B67C75" w:rsidRDefault="00F95FEB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1943177" cy="4317152"/>
            <wp:effectExtent l="0" t="0" r="0" b="0"/>
            <wp:docPr id="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t="13735" b="13735"/>
                    <a:stretch>
                      <a:fillRect/>
                    </a:stretch>
                  </pic:blipFill>
                  <pic:spPr>
                    <a:xfrm>
                      <a:off x="0" y="0"/>
                      <a:ext cx="1943177" cy="4317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36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i/>
          <w:noProof/>
          <w:sz w:val="24"/>
          <w:szCs w:val="24"/>
        </w:rPr>
        <w:drawing>
          <wp:inline distT="114300" distB="114300" distL="114300" distR="114300">
            <wp:extent cx="4950150" cy="2413000"/>
            <wp:effectExtent l="0" t="0" r="0" b="0"/>
            <wp:docPr id="28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2"/>
                    <a:srcRect t="322" b="322"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 xml:space="preserve">Web de descarga oficial de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Biófimex</w:t>
      </w:r>
      <w:proofErr w:type="spellEnd"/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bookmarkStart w:id="26" w:name="_2jxsxqh" w:colFirst="0" w:colLast="0"/>
      <w:bookmarkEnd w:id="26"/>
      <w:r>
        <w:rPr>
          <w:rFonts w:ascii="Arial" w:eastAsia="Arial" w:hAnsi="Arial" w:cs="Arial"/>
          <w:b/>
          <w:sz w:val="28"/>
          <w:szCs w:val="28"/>
        </w:rPr>
        <w:t xml:space="preserve">Interpretación y aplicación de resultados </w:t>
      </w:r>
    </w:p>
    <w:p w:rsidR="00B67C75" w:rsidRDefault="00F95F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En el proyecto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, se implementó una aplicación móvil como herramienta educativa para alumnos y docentes, con el objetivo de hacer </w:t>
      </w:r>
      <w:r>
        <w:rPr>
          <w:rFonts w:ascii="Arial" w:eastAsia="Arial" w:hAnsi="Arial" w:cs="Arial"/>
          <w:sz w:val="24"/>
          <w:szCs w:val="24"/>
          <w:highlight w:val="white"/>
        </w:rPr>
        <w:lastRenderedPageBreak/>
        <w:t xml:space="preserve">las clases más dinámicas mediante la visualización de experimentos de química, física y biología. Se </w:t>
      </w:r>
      <w:proofErr w:type="gramStart"/>
      <w:r>
        <w:rPr>
          <w:rFonts w:ascii="Arial" w:eastAsia="Arial" w:hAnsi="Arial" w:cs="Arial"/>
          <w:sz w:val="24"/>
          <w:szCs w:val="24"/>
          <w:highlight w:val="white"/>
        </w:rPr>
        <w:t>demostró  que</w:t>
      </w:r>
      <w:proofErr w:type="gramEnd"/>
      <w:r>
        <w:rPr>
          <w:rFonts w:ascii="Arial" w:eastAsia="Arial" w:hAnsi="Arial" w:cs="Arial"/>
          <w:sz w:val="24"/>
          <w:szCs w:val="24"/>
          <w:highlight w:val="white"/>
        </w:rPr>
        <w:t xml:space="preserve"> la a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plicación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puede ayudar a superar el aburrimiento y la complejidad percibidos en las asignaturas plateadas de varias maneras. En primer lugar, al ofrecer elementos visuales y prácticos, la aplicación puede hacer que los conceptos científicos sean m</w:t>
      </w:r>
      <w:r>
        <w:rPr>
          <w:rFonts w:ascii="Arial" w:eastAsia="Arial" w:hAnsi="Arial" w:cs="Arial"/>
          <w:sz w:val="24"/>
          <w:szCs w:val="24"/>
          <w:highlight w:val="white"/>
        </w:rPr>
        <w:t>ás atractivos y comprensibles para los estudiantes. Además, al proporcionar actividades interactivas, como simulaciones y experimentos virtuales, las aplicaciones permiten a los estudiantes explorar y manipular los conceptos científicos de forma práctica y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autónoma, lo cual aumenta su interés y participación.</w:t>
      </w:r>
    </w:p>
    <w:p w:rsidR="00B67C75" w:rsidRDefault="00B67C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B67C75" w:rsidRDefault="00F95F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En cuanto a los profesores, las aplicaciones interactivas les brindan acceso rápido a recursos educativos actualizados y relevantes. Pueden buscar información específica en tiempo real durante las cla</w:t>
      </w:r>
      <w:r>
        <w:rPr>
          <w:rFonts w:ascii="Arial" w:eastAsia="Arial" w:hAnsi="Arial" w:cs="Arial"/>
          <w:sz w:val="24"/>
          <w:szCs w:val="24"/>
          <w:highlight w:val="white"/>
        </w:rPr>
        <w:t>ses y presentarla de manera más dinámica y accesible a través de la tecnología. Esto les permite enriquecer sus lecciones y adaptar su enseñanza a las necesidades e intereses de los estudiantes. Al utilizar esta aplicación los profesores pueden superar las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barreras de búsqueda de información y brindar una experiencia de aprendizaje más enriquecedora y personalizada en Biología, Física y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Química.Estos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resultados indican que la incorporación de recursos digitales y visuales puede ser una estrategia efectiva p</w:t>
      </w:r>
      <w:r>
        <w:rPr>
          <w:rFonts w:ascii="Arial" w:eastAsia="Arial" w:hAnsi="Arial" w:cs="Arial"/>
          <w:sz w:val="24"/>
          <w:szCs w:val="24"/>
          <w:highlight w:val="white"/>
        </w:rPr>
        <w:t>ara motivar a los estudiantes y mejorar su participación en el aprendizaje.</w:t>
      </w:r>
    </w:p>
    <w:p w:rsidR="00B67C75" w:rsidRDefault="00B67C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B67C75" w:rsidRDefault="00F95F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Con base en estos resultados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  <w:highlight w:val="white"/>
        </w:rPr>
        <w:t>positivos,se</w:t>
      </w:r>
      <w:proofErr w:type="spellEnd"/>
      <w:proofErr w:type="gramEnd"/>
      <w:r>
        <w:rPr>
          <w:rFonts w:ascii="Arial" w:eastAsia="Arial" w:hAnsi="Arial" w:cs="Arial"/>
          <w:sz w:val="24"/>
          <w:szCs w:val="24"/>
          <w:highlight w:val="white"/>
        </w:rPr>
        <w:t xml:space="preserve"> decidió realizar una campaña publicitaria que fue todo un éxito logrando así  captar la atención de los estudiantes al ofrecerles una sol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ución innovadora y educativa. Utilizando las </w:t>
      </w:r>
      <w:proofErr w:type="gramStart"/>
      <w:r>
        <w:rPr>
          <w:rFonts w:ascii="Arial" w:eastAsia="Arial" w:hAnsi="Arial" w:cs="Arial"/>
          <w:sz w:val="24"/>
          <w:szCs w:val="24"/>
          <w:highlight w:val="white"/>
        </w:rPr>
        <w:t>TIC ,</w:t>
      </w:r>
      <w:proofErr w:type="gramEnd"/>
      <w:r>
        <w:rPr>
          <w:rFonts w:ascii="Arial" w:eastAsia="Arial" w:hAnsi="Arial" w:cs="Arial"/>
          <w:sz w:val="24"/>
          <w:szCs w:val="24"/>
          <w:highlight w:val="white"/>
        </w:rPr>
        <w:t xml:space="preserve"> la campaña resaltó los beneficios de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como una herramienta virtual que les permitía explorar y aprender sobre los diferentes temas de manera interactiva.</w:t>
      </w:r>
    </w:p>
    <w:p w:rsidR="00B67C75" w:rsidRDefault="00B67C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B67C75" w:rsidRDefault="00F95F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El enfoque centrado en la experiencia y el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aprendizaje colaborativo fue clave para el éxito de la campaña. Los estudiantes se sintieron motivados a descargar la aplicación y utilizarla, ya que les ofrecía una forma divertida </w:t>
      </w:r>
      <w:r>
        <w:rPr>
          <w:rFonts w:ascii="Arial" w:eastAsia="Arial" w:hAnsi="Arial" w:cs="Arial"/>
          <w:sz w:val="24"/>
          <w:szCs w:val="24"/>
          <w:highlight w:val="white"/>
        </w:rPr>
        <w:lastRenderedPageBreak/>
        <w:t xml:space="preserve">y práctica de descubrir diferentes explicaciones de las clases </w:t>
      </w:r>
      <w:proofErr w:type="gramStart"/>
      <w:r>
        <w:rPr>
          <w:rFonts w:ascii="Arial" w:eastAsia="Arial" w:hAnsi="Arial" w:cs="Arial"/>
          <w:sz w:val="24"/>
          <w:szCs w:val="24"/>
          <w:highlight w:val="white"/>
        </w:rPr>
        <w:t>presentada</w:t>
      </w:r>
      <w:r>
        <w:rPr>
          <w:rFonts w:ascii="Arial" w:eastAsia="Arial" w:hAnsi="Arial" w:cs="Arial"/>
          <w:sz w:val="24"/>
          <w:szCs w:val="24"/>
          <w:highlight w:val="white"/>
        </w:rPr>
        <w:t>s ,</w:t>
      </w:r>
      <w:proofErr w:type="gramEnd"/>
      <w:r>
        <w:rPr>
          <w:rFonts w:ascii="Arial" w:eastAsia="Arial" w:hAnsi="Arial" w:cs="Arial"/>
          <w:sz w:val="24"/>
          <w:szCs w:val="24"/>
          <w:highlight w:val="white"/>
        </w:rPr>
        <w:t xml:space="preserve"> así como también poner a pruebo su conocimiento con las pruebas diagnósticas </w:t>
      </w:r>
    </w:p>
    <w:p w:rsidR="00B67C75" w:rsidRDefault="00B67C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B67C75" w:rsidRDefault="00F95F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Como resultado, la aplicación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Biofimex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experimentó un aumento significativo en la cantidad de descargas y una mayor participación de los estudiantes en la exploración de con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tenidos. La campaña publicitaria logró su objetivo al generar un impacto positivo en el colegio, fomentando la </w:t>
      </w:r>
      <w:proofErr w:type="gramStart"/>
      <w:r>
        <w:rPr>
          <w:rFonts w:ascii="Arial" w:eastAsia="Arial" w:hAnsi="Arial" w:cs="Arial"/>
          <w:sz w:val="24"/>
          <w:szCs w:val="24"/>
          <w:highlight w:val="white"/>
        </w:rPr>
        <w:t>interactividad  y</w:t>
      </w:r>
      <w:proofErr w:type="gramEnd"/>
      <w:r>
        <w:rPr>
          <w:rFonts w:ascii="Arial" w:eastAsia="Arial" w:hAnsi="Arial" w:cs="Arial"/>
          <w:sz w:val="24"/>
          <w:szCs w:val="24"/>
          <w:highlight w:val="white"/>
        </w:rPr>
        <w:t xml:space="preserve"> estimulando el aprendizaje a través de la tecnología.</w:t>
      </w:r>
    </w:p>
    <w:p w:rsidR="00B67C75" w:rsidRDefault="00B67C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B67C75" w:rsidRDefault="00F95F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8"/>
          <w:szCs w:val="28"/>
        </w:rPr>
        <w:t xml:space="preserve">Conclusión. </w:t>
      </w:r>
    </w:p>
    <w:p w:rsidR="00B67C75" w:rsidRDefault="00F95FEB">
      <w:pPr>
        <w:spacing w:line="360" w:lineRule="auto"/>
        <w:ind w:left="720" w:hanging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diseño de una interfaz intuitiva y atractiva es fundamen</w:t>
      </w:r>
      <w:r>
        <w:rPr>
          <w:rFonts w:ascii="Arial" w:eastAsia="Arial" w:hAnsi="Arial" w:cs="Arial"/>
          <w:sz w:val="24"/>
          <w:szCs w:val="24"/>
        </w:rPr>
        <w:t>tal para facilitar la realización de experimentos en física, química y biología, asegurando que usuarios de diferentes edades y niveles de conocimiento puedan involucrarse de manera activa y significativa en el aprendizaje experimental, promoviendo así una</w:t>
      </w:r>
      <w:r>
        <w:rPr>
          <w:rFonts w:ascii="Arial" w:eastAsia="Arial" w:hAnsi="Arial" w:cs="Arial"/>
          <w:sz w:val="24"/>
          <w:szCs w:val="24"/>
        </w:rPr>
        <w:t xml:space="preserve"> comprensión más profunda y duradera de los conceptos científicos.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La implementación de un foro de discusión en la aplicación educativa permite la creación de una comunidad colaborativa donde los usuarios pueden compartir experiencias, plantear preguntas </w:t>
      </w:r>
      <w:r>
        <w:rPr>
          <w:rFonts w:ascii="Arial" w:eastAsia="Arial" w:hAnsi="Arial" w:cs="Arial"/>
          <w:sz w:val="24"/>
          <w:szCs w:val="24"/>
        </w:rPr>
        <w:t xml:space="preserve">y recibir retroalimentación. Esta interacción fomenta el intercambio de ideas, estimula el pensamiento crítico y fortalece el proceso de aprendizaje, brindando a los usuarios una oportunidad invaluable para enriquecer su comprensión científica mediante la </w:t>
      </w:r>
      <w:r>
        <w:rPr>
          <w:rFonts w:ascii="Arial" w:eastAsia="Arial" w:hAnsi="Arial" w:cs="Arial"/>
          <w:sz w:val="24"/>
          <w:szCs w:val="24"/>
        </w:rPr>
        <w:t>participación activa en una comunidad de aprendizaje.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desarrollo de una sección especialmente diseñada para niños en la aplicación educativa busca estimular la autonomía y el autodidactismo desde temprana edad. Al proporcionar actividades interactivas, recursos educativos y herramientas apropiadas para su </w:t>
      </w:r>
      <w:r>
        <w:rPr>
          <w:rFonts w:ascii="Arial" w:eastAsia="Arial" w:hAnsi="Arial" w:cs="Arial"/>
          <w:sz w:val="24"/>
          <w:szCs w:val="24"/>
        </w:rPr>
        <w:t xml:space="preserve">nivel de desarrollo, se fomenta la curiosidad y el descubrimiento, permitiendo que los niños </w:t>
      </w:r>
      <w:r>
        <w:rPr>
          <w:rFonts w:ascii="Arial" w:eastAsia="Arial" w:hAnsi="Arial" w:cs="Arial"/>
          <w:sz w:val="24"/>
          <w:szCs w:val="24"/>
        </w:rPr>
        <w:lastRenderedPageBreak/>
        <w:t>exploren y aprendan de forma independiente, cultivando así su interés y pasión por la ciencia desde una etapa temprana de su vida.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Subttulo"/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27" w:name="_3j2qqm3" w:colFirst="0" w:colLast="0"/>
      <w:bookmarkEnd w:id="27"/>
      <w:r>
        <w:rPr>
          <w:rFonts w:ascii="Arial" w:eastAsia="Arial" w:hAnsi="Arial" w:cs="Arial"/>
          <w:b/>
          <w:sz w:val="28"/>
          <w:szCs w:val="28"/>
        </w:rPr>
        <w:t>Referencias bibliográficas.</w:t>
      </w: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Tek</w:t>
      </w:r>
      <w:r>
        <w:rPr>
          <w:rFonts w:ascii="Arial" w:eastAsia="Arial" w:hAnsi="Arial" w:cs="Arial"/>
          <w:sz w:val="24"/>
          <w:szCs w:val="24"/>
        </w:rPr>
        <w:t>man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Education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(2021). Tipos de aprendizaje: cuáles son y cómo trabajarlos con programas educativos. Recuperado de: https://www.tekmaneducation.com/tipos-de-aprendizaje/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thedialogue.org. (2019). La Transformación del Aprendizaje.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Cramer, C. J. (2002). Ess</w:t>
      </w:r>
      <w:r>
        <w:rPr>
          <w:rFonts w:ascii="Arial" w:eastAsia="Arial" w:hAnsi="Arial" w:cs="Arial"/>
          <w:sz w:val="24"/>
          <w:szCs w:val="24"/>
        </w:rPr>
        <w:t xml:space="preserve">entials </w:t>
      </w:r>
      <w:proofErr w:type="spellStart"/>
      <w:r>
        <w:rPr>
          <w:rFonts w:ascii="Arial" w:eastAsia="Arial" w:hAnsi="Arial" w:cs="Arial"/>
          <w:sz w:val="24"/>
          <w:szCs w:val="24"/>
        </w:rPr>
        <w:t>of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Computational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Chemistry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John Wiley &amp; </w:t>
      </w:r>
      <w:proofErr w:type="spellStart"/>
      <w:r>
        <w:rPr>
          <w:rFonts w:ascii="Arial" w:eastAsia="Arial" w:hAnsi="Arial" w:cs="Arial"/>
          <w:sz w:val="24"/>
          <w:szCs w:val="24"/>
        </w:rPr>
        <w:t>Sons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Cajal Flores, A. (22 de marzo de 2017). Las 10 aplicaciones de la química más importantes. </w:t>
      </w:r>
      <w:proofErr w:type="spellStart"/>
      <w:r>
        <w:rPr>
          <w:rFonts w:ascii="Arial" w:eastAsia="Arial" w:hAnsi="Arial" w:cs="Arial"/>
          <w:sz w:val="24"/>
          <w:szCs w:val="24"/>
        </w:rPr>
        <w:t>Lifeder</w:t>
      </w:r>
      <w:proofErr w:type="spellEnd"/>
      <w:r>
        <w:rPr>
          <w:rFonts w:ascii="Arial" w:eastAsia="Arial" w:hAnsi="Arial" w:cs="Arial"/>
          <w:sz w:val="24"/>
          <w:szCs w:val="24"/>
        </w:rPr>
        <w:t>. Recuperado de https://www.lifeder.com/importancia-quimica/.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SoftwareDoit</w:t>
      </w:r>
      <w:proofErr w:type="spellEnd"/>
      <w:r>
        <w:rPr>
          <w:rFonts w:ascii="Arial" w:eastAsia="Arial" w:hAnsi="Arial" w:cs="Arial"/>
          <w:sz w:val="24"/>
          <w:szCs w:val="24"/>
        </w:rPr>
        <w:t>. (s.f.). Software para ind</w:t>
      </w:r>
      <w:r>
        <w:rPr>
          <w:rFonts w:ascii="Arial" w:eastAsia="Arial" w:hAnsi="Arial" w:cs="Arial"/>
          <w:sz w:val="24"/>
          <w:szCs w:val="24"/>
        </w:rPr>
        <w:t>ustria química. Recuperado de https://www.softwaredoit.es/software-industrial/software-para-industria-quimica.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Acta Química Mexicana. (s.f.). Métodos y Usos de la Química Computacional. Recuperado de http://www.actaquimicamexicana.uadec.mx</w:t>
      </w: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B67C7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pStyle w:val="Subttul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28" w:name="_2xcytpi" w:colFirst="0" w:colLast="0"/>
      <w:bookmarkEnd w:id="28"/>
      <w:r>
        <w:rPr>
          <w:rFonts w:ascii="Arial" w:eastAsia="Arial" w:hAnsi="Arial" w:cs="Arial"/>
          <w:b/>
          <w:sz w:val="28"/>
          <w:szCs w:val="28"/>
        </w:rPr>
        <w:t xml:space="preserve">Anexos 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MiniCientíficos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es un proyecto realizado por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BióFimex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fomentar el reciclaje y la capacitación científica en niños de tercer, cuarto y quinto grado del Colegio Público Santa Rosa. A través de videos, experimentos y actividades divertidas, se busca desp</w:t>
      </w:r>
      <w:r>
        <w:rPr>
          <w:rFonts w:ascii="Arial" w:eastAsia="Arial" w:hAnsi="Arial" w:cs="Arial"/>
          <w:sz w:val="24"/>
          <w:szCs w:val="24"/>
        </w:rPr>
        <w:t xml:space="preserve">ertar la curiosidad y la creatividad </w:t>
      </w:r>
      <w:r>
        <w:rPr>
          <w:rFonts w:ascii="Arial" w:eastAsia="Arial" w:hAnsi="Arial" w:cs="Arial"/>
          <w:sz w:val="24"/>
          <w:szCs w:val="24"/>
        </w:rPr>
        <w:lastRenderedPageBreak/>
        <w:t>de los niños, enseñándoles sobre la importancia del reciclaje y promoviendo prácticas sostenibles. Al finalizar el proyecto, se otorgará un reconocimiento a los niños que asistieron constantemente a los encuentros. El o</w:t>
      </w:r>
      <w:r>
        <w:rPr>
          <w:rFonts w:ascii="Arial" w:eastAsia="Arial" w:hAnsi="Arial" w:cs="Arial"/>
          <w:sz w:val="24"/>
          <w:szCs w:val="24"/>
        </w:rPr>
        <w:t>bjetivo es proporcionarles una base sólida para abordar los desafíos ambientales y fomentar su desarrollo como científicos responsables.</w:t>
      </w:r>
    </w:p>
    <w:p w:rsidR="00B67C75" w:rsidRDefault="00B67C75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Eco-Cine</w:t>
      </w:r>
      <w:r>
        <w:rPr>
          <w:rFonts w:ascii="Arial" w:eastAsia="Arial" w:hAnsi="Arial" w:cs="Arial"/>
          <w:sz w:val="24"/>
          <w:szCs w:val="24"/>
        </w:rPr>
        <w:t xml:space="preserve"> es un proyecto de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BioFimex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que combina el entretenimiento con la conciencia ambiental. Los niños llevan botel</w:t>
      </w:r>
      <w:r>
        <w:rPr>
          <w:rFonts w:ascii="Arial" w:eastAsia="Arial" w:hAnsi="Arial" w:cs="Arial"/>
          <w:sz w:val="24"/>
          <w:szCs w:val="24"/>
        </w:rPr>
        <w:t>las de plástico vacías para disfrutar de películas y pueden usarlas como moneda de cambio para comprar snacks. Esta iniciativa promueve la reutilización de materiales, enseña a reducir los residuos plásticos y crea conciencia sobre la importancia del cuida</w:t>
      </w:r>
      <w:r>
        <w:rPr>
          <w:rFonts w:ascii="Arial" w:eastAsia="Arial" w:hAnsi="Arial" w:cs="Arial"/>
          <w:sz w:val="24"/>
          <w:szCs w:val="24"/>
        </w:rPr>
        <w:t>do del medio ambiente desde temprana edad. A través de esta experiencia divertida, se busca motivar a los niños a adoptar prácticas sostenibles y convertirse en agentes de cambio para proteger nuestro planeta.</w:t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4694873" cy="2121721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4873" cy="2121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4762500" cy="2925832"/>
            <wp:effectExtent l="0" t="0" r="0" b="0"/>
            <wp:docPr id="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25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4542473" cy="2976103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473" cy="2976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>
            <wp:extent cx="4950150" cy="3302000"/>
            <wp:effectExtent l="0" t="0" r="0" b="0"/>
            <wp:docPr id="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4950150" cy="3302000"/>
            <wp:effectExtent l="0" t="0" r="0" b="0"/>
            <wp:docPr id="1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7C75" w:rsidRDefault="00F95FEB">
      <w:pPr>
        <w:spacing w:line="36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 xml:space="preserve">Proceso de programación de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Biófimex</w:t>
      </w:r>
      <w:proofErr w:type="spellEnd"/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854EF8" w:rsidRDefault="00854EF8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854EF8" w:rsidRDefault="00854EF8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854EF8" w:rsidRDefault="00854EF8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854EF8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9264" behindDoc="1" locked="0" layoutInCell="1" hidden="0" allowOverlap="1">
            <wp:simplePos x="0" y="0"/>
            <wp:positionH relativeFrom="column">
              <wp:posOffset>1031875</wp:posOffset>
            </wp:positionH>
            <wp:positionV relativeFrom="paragraph">
              <wp:posOffset>-785495</wp:posOffset>
            </wp:positionV>
            <wp:extent cx="2533265" cy="3996055"/>
            <wp:effectExtent l="0" t="0" r="635" b="4445"/>
            <wp:wrapNone/>
            <wp:docPr id="15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3265" cy="3996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854EF8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3099435</wp:posOffset>
            </wp:positionH>
            <wp:positionV relativeFrom="paragraph">
              <wp:posOffset>1135380</wp:posOffset>
            </wp:positionV>
            <wp:extent cx="2438400" cy="3465830"/>
            <wp:effectExtent l="0" t="0" r="0" b="1270"/>
            <wp:wrapSquare wrapText="bothSides" distT="114300" distB="114300" distL="114300" distR="114300"/>
            <wp:docPr id="6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465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-1180465</wp:posOffset>
            </wp:positionH>
            <wp:positionV relativeFrom="paragraph">
              <wp:posOffset>1143635</wp:posOffset>
            </wp:positionV>
            <wp:extent cx="3829050" cy="2552700"/>
            <wp:effectExtent l="0" t="0" r="0" b="0"/>
            <wp:wrapSquare wrapText="bothSides" distT="114300" distB="114300" distL="114300" distR="114300"/>
            <wp:docPr id="1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-710565</wp:posOffset>
            </wp:positionH>
            <wp:positionV relativeFrom="paragraph">
              <wp:posOffset>4211955</wp:posOffset>
            </wp:positionV>
            <wp:extent cx="4657725" cy="2695575"/>
            <wp:effectExtent l="0" t="0" r="9525" b="9525"/>
            <wp:wrapTopAndBottom distT="114300" distB="114300"/>
            <wp:docPr id="24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7C75" w:rsidRDefault="00F95FEB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i/>
          <w:noProof/>
          <w:sz w:val="24"/>
          <w:szCs w:val="24"/>
        </w:rPr>
        <w:lastRenderedPageBreak/>
        <w:drawing>
          <wp:inline distT="114300" distB="114300" distL="114300" distR="114300">
            <wp:extent cx="4950150" cy="7429500"/>
            <wp:effectExtent l="0" t="0" r="0" b="0"/>
            <wp:docPr id="1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noProof/>
          <w:sz w:val="24"/>
          <w:szCs w:val="24"/>
        </w:rPr>
        <w:lastRenderedPageBreak/>
        <w:drawing>
          <wp:inline distT="114300" distB="114300" distL="114300" distR="114300">
            <wp:extent cx="4950150" cy="7429500"/>
            <wp:effectExtent l="0" t="0" r="0" b="0"/>
            <wp:docPr id="25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noProof/>
          <w:sz w:val="24"/>
          <w:szCs w:val="24"/>
        </w:rPr>
        <w:lastRenderedPageBreak/>
        <w:drawing>
          <wp:inline distT="114300" distB="114300" distL="114300" distR="114300">
            <wp:extent cx="4950150" cy="7429500"/>
            <wp:effectExtent l="0" t="0" r="0" b="0"/>
            <wp:docPr id="23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noProof/>
          <w:sz w:val="24"/>
          <w:szCs w:val="24"/>
        </w:rPr>
        <w:lastRenderedPageBreak/>
        <w:drawing>
          <wp:inline distT="114300" distB="114300" distL="114300" distR="114300">
            <wp:extent cx="4950150" cy="7429500"/>
            <wp:effectExtent l="0" t="0" r="0" b="0"/>
            <wp:docPr id="8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noProof/>
          <w:sz w:val="24"/>
          <w:szCs w:val="24"/>
        </w:rPr>
        <w:lastRenderedPageBreak/>
        <w:drawing>
          <wp:inline distT="114300" distB="114300" distL="114300" distR="114300">
            <wp:extent cx="4950150" cy="3302000"/>
            <wp:effectExtent l="0" t="0" r="0" b="0"/>
            <wp:docPr id="7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noProof/>
          <w:sz w:val="24"/>
          <w:szCs w:val="24"/>
        </w:rPr>
        <w:lastRenderedPageBreak/>
        <w:drawing>
          <wp:inline distT="114300" distB="114300" distL="114300" distR="114300">
            <wp:extent cx="4950150" cy="7429500"/>
            <wp:effectExtent l="0" t="0" r="0" b="0"/>
            <wp:docPr id="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noProof/>
          <w:sz w:val="24"/>
          <w:szCs w:val="24"/>
        </w:rPr>
        <w:lastRenderedPageBreak/>
        <w:drawing>
          <wp:inline distT="114300" distB="114300" distL="114300" distR="114300">
            <wp:extent cx="4950150" cy="3302000"/>
            <wp:effectExtent l="0" t="0" r="0" b="0"/>
            <wp:docPr id="16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15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F95FEB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-1104899</wp:posOffset>
            </wp:positionH>
            <wp:positionV relativeFrom="paragraph">
              <wp:posOffset>533400</wp:posOffset>
            </wp:positionV>
            <wp:extent cx="3905250" cy="2603500"/>
            <wp:effectExtent l="0" t="0" r="0" b="0"/>
            <wp:wrapSquare wrapText="bothSides" distT="114300" distB="114300" distL="114300" distR="114300"/>
            <wp:docPr id="14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F95FEB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-1162049</wp:posOffset>
            </wp:positionH>
            <wp:positionV relativeFrom="paragraph">
              <wp:posOffset>114995</wp:posOffset>
            </wp:positionV>
            <wp:extent cx="3904964" cy="2613640"/>
            <wp:effectExtent l="0" t="0" r="0" b="0"/>
            <wp:wrapSquare wrapText="bothSides" distT="114300" distB="114300" distL="114300" distR="114300"/>
            <wp:docPr id="2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964" cy="2613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F95FEB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 xml:space="preserve">Implementación de la App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Biófimex</w:t>
      </w:r>
      <w:proofErr w:type="spellEnd"/>
      <w:r>
        <w:rPr>
          <w:rFonts w:ascii="Arial" w:eastAsia="Arial" w:hAnsi="Arial" w:cs="Arial"/>
          <w:i/>
          <w:sz w:val="24"/>
          <w:szCs w:val="24"/>
        </w:rPr>
        <w:t xml:space="preserve"> Con Los Estudiantes Del Colegio Público Santa Rosa </w:t>
      </w:r>
    </w:p>
    <w:p w:rsidR="00B67C75" w:rsidRDefault="00F95FEB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2667000</wp:posOffset>
            </wp:positionH>
            <wp:positionV relativeFrom="paragraph">
              <wp:posOffset>114300</wp:posOffset>
            </wp:positionV>
            <wp:extent cx="2936084" cy="4400233"/>
            <wp:effectExtent l="0" t="0" r="0" b="0"/>
            <wp:wrapNone/>
            <wp:docPr id="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084" cy="4400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-1204912</wp:posOffset>
            </wp:positionH>
            <wp:positionV relativeFrom="paragraph">
              <wp:posOffset>114300</wp:posOffset>
            </wp:positionV>
            <wp:extent cx="3768752" cy="2514917"/>
            <wp:effectExtent l="0" t="0" r="0" b="0"/>
            <wp:wrapSquare wrapText="bothSides" distT="114300" distB="114300" distL="114300" distR="114300"/>
            <wp:docPr id="12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752" cy="2514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F95FEB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-1200149</wp:posOffset>
            </wp:positionH>
            <wp:positionV relativeFrom="paragraph">
              <wp:posOffset>1971675</wp:posOffset>
            </wp:positionV>
            <wp:extent cx="3768277" cy="2514600"/>
            <wp:effectExtent l="0" t="0" r="0" b="0"/>
            <wp:wrapNone/>
            <wp:docPr id="26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277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2667000</wp:posOffset>
            </wp:positionH>
            <wp:positionV relativeFrom="paragraph">
              <wp:posOffset>3943350</wp:posOffset>
            </wp:positionV>
            <wp:extent cx="3124200" cy="2553712"/>
            <wp:effectExtent l="0" t="0" r="0" b="0"/>
            <wp:wrapNone/>
            <wp:docPr id="1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53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-1200149</wp:posOffset>
            </wp:positionH>
            <wp:positionV relativeFrom="paragraph">
              <wp:posOffset>4629150</wp:posOffset>
            </wp:positionV>
            <wp:extent cx="3580448" cy="2389260"/>
            <wp:effectExtent l="0" t="0" r="0" b="0"/>
            <wp:wrapNone/>
            <wp:docPr id="30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0448" cy="238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B67C75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:rsidR="00B67C75" w:rsidRDefault="00F95FEB">
      <w:pPr>
        <w:spacing w:line="48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 xml:space="preserve">Encuentros De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MiniCientificos</w:t>
      </w:r>
      <w:proofErr w:type="spellEnd"/>
      <w:r>
        <w:rPr>
          <w:rFonts w:ascii="Arial" w:eastAsia="Arial" w:hAnsi="Arial" w:cs="Arial"/>
          <w:i/>
          <w:sz w:val="24"/>
          <w:szCs w:val="24"/>
        </w:rPr>
        <w:t xml:space="preserve">. </w:t>
      </w:r>
    </w:p>
    <w:sectPr w:rsidR="00B67C75">
      <w:pgSz w:w="11906" w:h="16838"/>
      <w:pgMar w:top="1417" w:right="1701" w:bottom="411" w:left="2409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D08B7"/>
    <w:multiLevelType w:val="multilevel"/>
    <w:tmpl w:val="139A4D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7C75"/>
    <w:rsid w:val="001831ED"/>
    <w:rsid w:val="002E6839"/>
    <w:rsid w:val="00380193"/>
    <w:rsid w:val="0059365B"/>
    <w:rsid w:val="00854EF8"/>
    <w:rsid w:val="00B3434B"/>
    <w:rsid w:val="00B67C75"/>
    <w:rsid w:val="00EB04E9"/>
    <w:rsid w:val="00F95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06846"/>
  <w15:docId w15:val="{CCF046FA-1849-4104-A546-70E3AC969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1831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CE4964-C02E-4DD6-97DA-27CECADC99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3312</Words>
  <Characters>18220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ESTUDIANTE</dc:creator>
  <cp:lastModifiedBy>ESTUDIANTE</cp:lastModifiedBy>
  <cp:revision>2</cp:revision>
  <dcterms:created xsi:type="dcterms:W3CDTF">2023-08-28T23:34:00Z</dcterms:created>
  <dcterms:modified xsi:type="dcterms:W3CDTF">2023-08-28T23:34:00Z</dcterms:modified>
</cp:coreProperties>
</file>